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5262A2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5262A2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82774B1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A1F291B" w14:textId="77777777" w:rsidTr="001C4580">
        <w:tc>
          <w:tcPr>
            <w:tcW w:w="1465" w:type="dxa"/>
          </w:tcPr>
          <w:p w14:paraId="6CD493E0" w14:textId="5E168DCB" w:rsidR="0020076D" w:rsidRDefault="0020076D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7.12.06</w:t>
            </w:r>
          </w:p>
        </w:tc>
        <w:tc>
          <w:tcPr>
            <w:tcW w:w="6894" w:type="dxa"/>
          </w:tcPr>
          <w:p w14:paraId="3239E3D3" w14:textId="1AB29C35" w:rsidR="0020076D" w:rsidRDefault="00C33688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전투 시스템 소개</w:t>
            </w:r>
          </w:p>
        </w:tc>
        <w:tc>
          <w:tcPr>
            <w:tcW w:w="1371" w:type="dxa"/>
          </w:tcPr>
          <w:p w14:paraId="71E5DB68" w14:textId="63FDC8DD" w:rsidR="0020076D" w:rsidRDefault="00C33688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1FD1C96A" w14:textId="77777777" w:rsidTr="001C4580">
        <w:tc>
          <w:tcPr>
            <w:tcW w:w="1465" w:type="dxa"/>
          </w:tcPr>
          <w:p w14:paraId="10294989" w14:textId="69DA6648" w:rsidR="0020076D" w:rsidRDefault="0020076D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7.12.07</w:t>
            </w:r>
          </w:p>
        </w:tc>
        <w:tc>
          <w:tcPr>
            <w:tcW w:w="6894" w:type="dxa"/>
          </w:tcPr>
          <w:p w14:paraId="1AF6D620" w14:textId="13BEE737" w:rsidR="0020076D" w:rsidRDefault="00C33688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U</w:t>
            </w:r>
            <w:r>
              <w:rPr>
                <w:bCs/>
                <w:sz w:val="21"/>
              </w:rPr>
              <w:t xml:space="preserve">I </w:t>
            </w:r>
            <w:r>
              <w:rPr>
                <w:rFonts w:hint="eastAsia"/>
                <w:bCs/>
                <w:sz w:val="21"/>
              </w:rPr>
              <w:t>추가</w:t>
            </w:r>
          </w:p>
        </w:tc>
        <w:tc>
          <w:tcPr>
            <w:tcW w:w="1371" w:type="dxa"/>
          </w:tcPr>
          <w:p w14:paraId="0A815CCD" w14:textId="6C827500" w:rsidR="0020076D" w:rsidRDefault="00C33688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20076D" w14:paraId="389F784C" w14:textId="77777777" w:rsidTr="001C4580">
        <w:tc>
          <w:tcPr>
            <w:tcW w:w="1465" w:type="dxa"/>
          </w:tcPr>
          <w:p w14:paraId="43B44E66" w14:textId="1FC95549" w:rsidR="0020076D" w:rsidRDefault="0020076D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7.12.08</w:t>
            </w:r>
          </w:p>
        </w:tc>
        <w:tc>
          <w:tcPr>
            <w:tcW w:w="6894" w:type="dxa"/>
          </w:tcPr>
          <w:p w14:paraId="77307884" w14:textId="0C00F857" w:rsidR="0020076D" w:rsidRDefault="00C33688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공격/스킬 추가</w:t>
            </w:r>
          </w:p>
        </w:tc>
        <w:tc>
          <w:tcPr>
            <w:tcW w:w="1371" w:type="dxa"/>
          </w:tcPr>
          <w:p w14:paraId="198C5B83" w14:textId="43BE53A9" w:rsidR="0020076D" w:rsidRDefault="00C33688" w:rsidP="001C4580">
            <w:pPr>
              <w:widowControl/>
              <w:wordWrap/>
              <w:jc w:val="center"/>
              <w:rPr>
                <w:rFonts w:hint="eastAsia"/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  <w:bookmarkStart w:id="1" w:name="_GoBack"/>
            <w:bookmarkEnd w:id="1"/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3B8B4B30" w14:textId="48450604" w:rsidR="002B5C94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2B5C94" w:rsidRPr="00E31D28">
        <w:rPr>
          <w:rFonts w:eastAsia="바탕"/>
          <w:noProof/>
          <w:color w:val="000000" w:themeColor="text1"/>
        </w:rPr>
        <w:t>1.</w:t>
      </w:r>
      <w:r w:rsidR="002B5C94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2B5C94" w:rsidRPr="00E31D28">
        <w:rPr>
          <w:noProof/>
        </w:rPr>
        <w:t>개요</w:t>
      </w:r>
      <w:r w:rsidR="002B5C94">
        <w:rPr>
          <w:noProof/>
        </w:rPr>
        <w:tab/>
      </w:r>
      <w:r w:rsidR="002B5C94">
        <w:rPr>
          <w:noProof/>
        </w:rPr>
        <w:fldChar w:fldCharType="begin"/>
      </w:r>
      <w:r w:rsidR="002B5C94">
        <w:rPr>
          <w:noProof/>
        </w:rPr>
        <w:instrText xml:space="preserve"> PAGEREF _Toc500445084 \h </w:instrText>
      </w:r>
      <w:r w:rsidR="002B5C94">
        <w:rPr>
          <w:noProof/>
        </w:rPr>
      </w:r>
      <w:r w:rsidR="002B5C94">
        <w:rPr>
          <w:noProof/>
        </w:rPr>
        <w:fldChar w:fldCharType="separate"/>
      </w:r>
      <w:r w:rsidR="002B5C94">
        <w:rPr>
          <w:noProof/>
        </w:rPr>
        <w:t>4</w:t>
      </w:r>
      <w:r w:rsidR="002B5C94">
        <w:rPr>
          <w:noProof/>
        </w:rPr>
        <w:fldChar w:fldCharType="end"/>
      </w:r>
    </w:p>
    <w:p w14:paraId="69D054D7" w14:textId="4193AA87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853A53A" w14:textId="78468717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BF69C34" w14:textId="5199F3C0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ED353B9" w14:textId="0062B9B6" w:rsidR="002B5C94" w:rsidRDefault="002B5C94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E31D28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E31D28">
        <w:rPr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C3FE270" w14:textId="011515F8" w:rsidR="002B5C94" w:rsidRDefault="002B5C94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E31D28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E31D28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DE8A7A" w14:textId="47B88FC4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진행 플로우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9732F1B" w14:textId="1F920FAA" w:rsidR="002B5C94" w:rsidRDefault="002B5C94">
      <w:pPr>
        <w:pStyle w:val="10"/>
        <w:tabs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noProof/>
        </w:rPr>
        <w:t>: 플레이어의 마법 게이지 초기 값 150으로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2E2EEE9" w14:textId="6B8E909F" w:rsidR="002B5C94" w:rsidRDefault="002B5C94">
      <w:pPr>
        <w:pStyle w:val="10"/>
        <w:tabs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noProof/>
        </w:rPr>
        <w:t>: 해당 시야내 가장 가까운 적으로 타겟팅이 설정되며, 조작키로 타겟을 바꿀 수 있다.(추후 문서 작성 필요)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6F41ACA" w14:textId="4E3EBCA2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DB48F6C" w14:textId="4EF76BA7" w:rsidR="002B5C94" w:rsidRDefault="002B5C94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E31D28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E31D28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2EF0C7C" w14:textId="7E7D06D9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7BEBA66" w14:textId="12C6152A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B01D496" w14:textId="11B68DE7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EAAB78B" w14:textId="120A988E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2" w:name="_Toc500445084"/>
            <w:r>
              <w:rPr>
                <w:rFonts w:hint="eastAsia"/>
                <w:b/>
              </w:rPr>
              <w:lastRenderedPageBreak/>
              <w:t>개요</w:t>
            </w:r>
            <w:bookmarkEnd w:id="2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3" w:name="_Toc500445085"/>
      <w:r>
        <w:rPr>
          <w:rFonts w:hint="eastAsia"/>
          <w:b/>
          <w:i/>
        </w:rPr>
        <w:t>게임 소개</w:t>
      </w:r>
      <w:bookmarkEnd w:id="3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플랫폼인 오큘러스 컨트롤러에 대해 설명한다.</w:t>
      </w:r>
      <w:r w:rsidR="001879E5">
        <w:rPr>
          <w:rFonts w:hint="eastAsia"/>
          <w:sz w:val="18"/>
        </w:rPr>
        <w:t>.</w:t>
      </w:r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4" w:name="_Toc500445086"/>
      <w:r>
        <w:rPr>
          <w:rFonts w:hint="eastAsia"/>
          <w:b/>
          <w:i/>
        </w:rPr>
        <w:t>시작과 설정</w:t>
      </w:r>
      <w:bookmarkEnd w:id="4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5" w:name="_Toc500445087"/>
      <w:r>
        <w:rPr>
          <w:rFonts w:hint="eastAsia"/>
          <w:b/>
          <w:i/>
        </w:rPr>
        <w:t>전투 시스템</w:t>
      </w:r>
      <w:bookmarkEnd w:id="5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06426611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6" w:name="_Toc500445088"/>
            <w:bookmarkStart w:id="7" w:name="_Hlk496501440"/>
            <w:r>
              <w:rPr>
                <w:rFonts w:hint="eastAsia"/>
                <w:b/>
              </w:rPr>
              <w:lastRenderedPageBreak/>
              <w:t xml:space="preserve">게임 </w:t>
            </w:r>
            <w:r w:rsidR="007A66D3">
              <w:rPr>
                <w:rFonts w:hint="eastAsia"/>
                <w:b/>
              </w:rPr>
              <w:t>소개</w:t>
            </w:r>
            <w:bookmarkEnd w:id="6"/>
          </w:p>
        </w:tc>
      </w:tr>
      <w:bookmarkEnd w:id="7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 xml:space="preserve">자각마녀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전체 이용가</w:t>
            </w:r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오큘러스</w:t>
            </w:r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77777777" w:rsidR="00DF2E95" w:rsidRDefault="00DF2E95" w:rsidP="00DF2E95"/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7777777" w:rsidR="00DF2E95" w:rsidRDefault="00DF2E95" w:rsidP="00DF2E95"/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77777777" w:rsidR="00A94986" w:rsidRDefault="00A94986" w:rsidP="00DF2E95"/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77777777" w:rsidR="00A94986" w:rsidRDefault="00A94986" w:rsidP="00DF2E95"/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77777777" w:rsidR="00A94986" w:rsidRDefault="00A94986" w:rsidP="00DF2E95"/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1C4580">
        <w:tc>
          <w:tcPr>
            <w:tcW w:w="1045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8" w:name="_Toc500445089"/>
            <w:r>
              <w:rPr>
                <w:rFonts w:hint="eastAsia"/>
                <w:b/>
              </w:rPr>
              <w:lastRenderedPageBreak/>
              <w:t>시작과 설정</w:t>
            </w:r>
            <w:bookmarkEnd w:id="8"/>
          </w:p>
        </w:tc>
      </w:tr>
    </w:tbl>
    <w:p w14:paraId="749780C5" w14:textId="77777777" w:rsidR="00ED49FF" w:rsidRDefault="00ED49FF" w:rsidP="00ED49FF"/>
    <w:p w14:paraId="34177BEE" w14:textId="56DC33E5" w:rsidR="00B16BE0" w:rsidRDefault="00B16BE0" w:rsidP="00B16BE0">
      <w:pPr>
        <w:pStyle w:val="2"/>
        <w:ind w:left="720" w:right="240"/>
        <w:rPr>
          <w:b/>
          <w:i/>
        </w:rPr>
      </w:pPr>
      <w:bookmarkStart w:id="9" w:name="_Toc500445090"/>
      <w:r w:rsidRPr="00B16BE0">
        <w:rPr>
          <w:rFonts w:hint="eastAsia"/>
          <w:b/>
          <w:i/>
        </w:rPr>
        <w:t>진행</w:t>
      </w:r>
      <w:r w:rsidR="007A66D3">
        <w:rPr>
          <w:rFonts w:hint="eastAsia"/>
          <w:b/>
          <w:i/>
        </w:rPr>
        <w:t xml:space="preserve"> 플로우</w:t>
      </w:r>
      <w:bookmarkEnd w:id="9"/>
    </w:p>
    <w:p w14:paraId="58BFAA89" w14:textId="159F080B" w:rsidR="00A33641" w:rsidRPr="00A33641" w:rsidRDefault="00A33641" w:rsidP="00A33641">
      <w:pPr>
        <w:pStyle w:val="3"/>
      </w:pPr>
      <w:r>
        <w:rPr>
          <w:rFonts w:hint="eastAsia"/>
        </w:rPr>
        <w:t xml:space="preserve">게임 </w:t>
      </w:r>
      <w:r w:rsidR="00BB3B14">
        <w:rPr>
          <w:rFonts w:hint="eastAsia"/>
        </w:rPr>
        <w:t>전체 순서도</w:t>
      </w:r>
    </w:p>
    <w:p w14:paraId="6B161F91" w14:textId="0380D681" w:rsidR="00A33641" w:rsidRDefault="00B662D0" w:rsidP="00A33641">
      <w:pPr>
        <w:jc w:val="center"/>
      </w:pPr>
      <w:r>
        <w:rPr>
          <w:noProof/>
        </w:rPr>
        <w:drawing>
          <wp:inline distT="0" distB="0" distL="0" distR="0" wp14:anchorId="54529229" wp14:editId="1DA7538C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E825B" w14:textId="77777777" w:rsidR="00BB3B14" w:rsidRDefault="00BB3B14" w:rsidP="00A33641">
      <w:pPr>
        <w:jc w:val="center"/>
      </w:pPr>
    </w:p>
    <w:p w14:paraId="286FCA82" w14:textId="77777777" w:rsidR="00BB3B14" w:rsidRPr="00BB3B14" w:rsidRDefault="00BB3B14" w:rsidP="00EF4555">
      <w:pPr>
        <w:pStyle w:val="4"/>
        <w:ind w:left="1440" w:hanging="480"/>
      </w:pPr>
      <w:r w:rsidRPr="00BB3B14">
        <w:rPr>
          <w:rFonts w:hint="eastAsia"/>
        </w:rPr>
        <w:t>타이틀</w:t>
      </w:r>
    </w:p>
    <w:p w14:paraId="63B89CD7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첫 타이틀 출력</w:t>
      </w:r>
    </w:p>
    <w:p w14:paraId="3C65C61D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제목과 컨셉 이미지 제공</w:t>
      </w:r>
    </w:p>
    <w:p w14:paraId="276E107E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총 4가지 메뉴를 보유</w:t>
      </w:r>
    </w:p>
    <w:p w14:paraId="447B6FF7" w14:textId="77777777" w:rsidR="00BB3B14" w:rsidRPr="0047435C" w:rsidRDefault="00BB3B14" w:rsidP="00BB3B14"/>
    <w:p w14:paraId="4E83276D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t>스토리텔링</w:t>
      </w:r>
    </w:p>
    <w:p w14:paraId="188C727E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튜토리얼 및 이전 내용에 대해 간략한 애니메이션이나, 스크립트를 구현한다.</w:t>
      </w:r>
    </w:p>
    <w:p w14:paraId="5F1102D8" w14:textId="77777777" w:rsidR="00BB3B14" w:rsidRPr="0047435C" w:rsidRDefault="00BB3B14" w:rsidP="00BB3B14"/>
    <w:p w14:paraId="2AA705B7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lastRenderedPageBreak/>
        <w:t>플레이 설정</w:t>
      </w:r>
    </w:p>
    <w:p w14:paraId="649310E0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위 영역에서 저장할 수 있도록 장치를 마련한다.</w:t>
      </w:r>
    </w:p>
    <w:p w14:paraId="78FB4194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5A0FD3A9" w14:textId="77777777" w:rsidR="00BB3B14" w:rsidRPr="001C6B2F" w:rsidRDefault="00BB3B14" w:rsidP="00BB3B14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2C37CED7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t>플레이</w:t>
      </w:r>
    </w:p>
    <w:p w14:paraId="7406DCC7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 xml:space="preserve">플레이에서 제공되는 </w:t>
      </w:r>
      <w:r>
        <w:rPr>
          <w:sz w:val="18"/>
        </w:rPr>
        <w:t>UI</w:t>
      </w:r>
      <w:r>
        <w:rPr>
          <w:rFonts w:hint="eastAsia"/>
          <w:sz w:val="18"/>
        </w:rPr>
        <w:t xml:space="preserve">에 대해 설명한다. </w:t>
      </w:r>
    </w:p>
    <w:p w14:paraId="4650B3DB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 xml:space="preserve">직접 보이지 않는 </w:t>
      </w:r>
      <w:r>
        <w:rPr>
          <w:sz w:val="18"/>
        </w:rPr>
        <w:t>UI</w:t>
      </w:r>
      <w:r>
        <w:rPr>
          <w:rFonts w:hint="eastAsia"/>
          <w:sz w:val="18"/>
        </w:rPr>
        <w:t>에 대해 설명한다.</w:t>
      </w:r>
    </w:p>
    <w:p w14:paraId="593B4F3B" w14:textId="193CF695" w:rsidR="00BB3B14" w:rsidRDefault="00BB3B14" w:rsidP="00EF4555">
      <w:pPr>
        <w:widowControl/>
        <w:wordWrap/>
        <w:jc w:val="left"/>
      </w:pPr>
    </w:p>
    <w:p w14:paraId="52CC7557" w14:textId="77777777" w:rsidR="000517A1" w:rsidRDefault="000517A1" w:rsidP="00EF4555">
      <w:pPr>
        <w:widowControl/>
        <w:wordWrap/>
        <w:jc w:val="left"/>
      </w:pPr>
    </w:p>
    <w:p w14:paraId="7006B70C" w14:textId="52D9202A" w:rsidR="00EF4555" w:rsidRDefault="00EF4555" w:rsidP="00EF4555">
      <w:pPr>
        <w:pStyle w:val="3"/>
      </w:pPr>
      <w:bookmarkStart w:id="10" w:name="_Toc493063248"/>
      <w:r>
        <w:rPr>
          <w:rFonts w:hint="eastAsia"/>
        </w:rPr>
        <w:t>타이틀</w:t>
      </w:r>
    </w:p>
    <w:p w14:paraId="6EB3CAA4" w14:textId="77777777" w:rsidR="000517A1" w:rsidRPr="000517A1" w:rsidRDefault="000517A1" w:rsidP="000517A1"/>
    <w:p w14:paraId="535B7F9F" w14:textId="1FADF7C3" w:rsidR="00BB3B14" w:rsidRPr="00E96C9E" w:rsidRDefault="00BB3B14" w:rsidP="00EF4555">
      <w:pPr>
        <w:pStyle w:val="4"/>
        <w:ind w:left="1440" w:hanging="480"/>
      </w:pPr>
      <w:r>
        <w:rPr>
          <w:rFonts w:hint="eastAsia"/>
        </w:rPr>
        <w:t>새로 시작</w:t>
      </w:r>
      <w:bookmarkEnd w:id="10"/>
    </w:p>
    <w:p w14:paraId="783BD3E5" w14:textId="77777777" w:rsidR="00BB3B14" w:rsidRPr="00E96C9E" w:rsidRDefault="00BB3B14" w:rsidP="00EF4555">
      <w:pPr>
        <w:ind w:left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:게임의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2A3CEFEE" w14:textId="77777777" w:rsidR="00BB3B14" w:rsidRPr="00EF4555" w:rsidRDefault="00BB3B14" w:rsidP="00BB3B14">
      <w:pPr>
        <w:ind w:left="679"/>
      </w:pPr>
    </w:p>
    <w:p w14:paraId="7ECD3B20" w14:textId="77777777" w:rsidR="00BB3B14" w:rsidRDefault="00BB3B14" w:rsidP="00EF4555">
      <w:pPr>
        <w:pStyle w:val="4"/>
        <w:ind w:left="1440" w:hanging="480"/>
      </w:pPr>
      <w:bookmarkStart w:id="11" w:name="_Toc493063249"/>
      <w:r>
        <w:rPr>
          <w:rFonts w:hint="eastAsia"/>
        </w:rPr>
        <w:t>이어서 시작</w:t>
      </w:r>
      <w:bookmarkEnd w:id="11"/>
      <w:r w:rsidRPr="00E96C9E">
        <w:t xml:space="preserve"> </w:t>
      </w:r>
    </w:p>
    <w:p w14:paraId="22622746" w14:textId="35C44F51" w:rsidR="00BB3B14" w:rsidRPr="00E96C9E" w:rsidRDefault="00BB3B14" w:rsidP="00EF4555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2A896A98" w14:textId="77777777" w:rsidR="00BB3B14" w:rsidRPr="00943AC1" w:rsidRDefault="00BB3B14" w:rsidP="00BB3B14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74CB0B9A" w14:textId="77777777" w:rsidR="00BB3B14" w:rsidRPr="00E96C9E" w:rsidRDefault="00BB3B14" w:rsidP="00BB3B14">
      <w:pPr>
        <w:ind w:left="1600"/>
      </w:pPr>
    </w:p>
    <w:p w14:paraId="2C89109A" w14:textId="12F02D16" w:rsidR="00BB3B14" w:rsidRDefault="00BB3B14" w:rsidP="00EF4555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214EAEF3" w14:textId="4D9261EF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 w:rsidR="00656431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629A734C" w14:textId="77777777" w:rsidR="00BB3B14" w:rsidRPr="00E96C9E" w:rsidRDefault="00BB3B14" w:rsidP="00BB3B14"/>
    <w:p w14:paraId="5A460E56" w14:textId="77777777" w:rsidR="00BB3B14" w:rsidRPr="00E96C9E" w:rsidRDefault="00BB3B14" w:rsidP="00EF4555">
      <w:pPr>
        <w:pStyle w:val="4"/>
        <w:ind w:left="1440" w:hanging="480"/>
        <w:rPr>
          <w:color w:val="FF0000"/>
          <w:sz w:val="20"/>
          <w:szCs w:val="20"/>
        </w:rPr>
      </w:pPr>
      <w:bookmarkStart w:id="12" w:name="_Toc493063250"/>
      <w:r>
        <w:rPr>
          <w:rFonts w:hint="eastAsia"/>
        </w:rPr>
        <w:t>멀티 플레이</w:t>
      </w:r>
      <w:bookmarkEnd w:id="12"/>
    </w:p>
    <w:p w14:paraId="4CA0F061" w14:textId="3C60E6E2" w:rsidR="00BB3B14" w:rsidRPr="0020587B" w:rsidRDefault="00BB3B14" w:rsidP="00EF4555">
      <w:pPr>
        <w:ind w:left="839" w:firstLine="121"/>
        <w:rPr>
          <w:sz w:val="20"/>
          <w:szCs w:val="20"/>
        </w:rPr>
      </w:pPr>
      <w:r w:rsidRPr="0020587B">
        <w:rPr>
          <w:sz w:val="20"/>
          <w:szCs w:val="20"/>
        </w:rPr>
        <w:t>:</w:t>
      </w:r>
      <w:r w:rsidR="0020587B">
        <w:rPr>
          <w:rFonts w:hint="eastAsia"/>
          <w:sz w:val="20"/>
          <w:szCs w:val="20"/>
        </w:rPr>
        <w:t xml:space="preserve"> 1대1로 다른 유저와 대결을 한다.</w:t>
      </w:r>
      <w:r w:rsidR="0020587B">
        <w:rPr>
          <w:sz w:val="20"/>
          <w:szCs w:val="20"/>
        </w:rPr>
        <w:t xml:space="preserve"> </w:t>
      </w:r>
      <w:r w:rsidR="0020587B">
        <w:rPr>
          <w:rFonts w:hint="eastAsia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55328BBC" w14:textId="77777777" w:rsidR="00BB3B14" w:rsidRPr="00EF4555" w:rsidRDefault="00BB3B14" w:rsidP="00BB3B14">
      <w:pPr>
        <w:ind w:left="679"/>
        <w:rPr>
          <w:color w:val="FF0000"/>
          <w:sz w:val="20"/>
          <w:szCs w:val="20"/>
        </w:rPr>
      </w:pPr>
    </w:p>
    <w:p w14:paraId="0F27849D" w14:textId="77777777" w:rsidR="00BB3B14" w:rsidRPr="00E96C9E" w:rsidRDefault="00BB3B14" w:rsidP="00EF4555">
      <w:pPr>
        <w:pStyle w:val="4"/>
        <w:ind w:left="1440" w:hanging="480"/>
        <w:rPr>
          <w:sz w:val="20"/>
          <w:szCs w:val="20"/>
        </w:rPr>
      </w:pPr>
      <w:bookmarkStart w:id="13" w:name="_Toc493063251"/>
      <w:r>
        <w:rPr>
          <w:rFonts w:hint="eastAsia"/>
        </w:rPr>
        <w:t>설정</w:t>
      </w:r>
      <w:bookmarkEnd w:id="13"/>
      <w:r>
        <w:rPr>
          <w:rFonts w:hint="eastAsia"/>
        </w:rPr>
        <w:t xml:space="preserve"> </w:t>
      </w:r>
    </w:p>
    <w:p w14:paraId="5E616B7B" w14:textId="77777777" w:rsidR="00EF4555" w:rsidRDefault="00BB3B14" w:rsidP="00EF4555">
      <w:pPr>
        <w:ind w:left="839" w:firstLine="121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 내용 기재</w:t>
      </w:r>
    </w:p>
    <w:p w14:paraId="465BA5EF" w14:textId="77777777" w:rsidR="00EF4555" w:rsidRDefault="00EF4555" w:rsidP="00EF4555">
      <w:pPr>
        <w:ind w:left="839" w:firstLine="121"/>
      </w:pPr>
    </w:p>
    <w:p w14:paraId="51B181D8" w14:textId="066B9E1D" w:rsidR="00EF4555" w:rsidRDefault="000517A1" w:rsidP="000517A1">
      <w:pPr>
        <w:widowControl/>
        <w:wordWrap/>
        <w:jc w:val="left"/>
      </w:pPr>
      <w:r>
        <w:br w:type="page"/>
      </w:r>
    </w:p>
    <w:p w14:paraId="7B11D7FC" w14:textId="3EB93335" w:rsidR="00BB3B14" w:rsidRDefault="00EF4555" w:rsidP="00EF4555">
      <w:pPr>
        <w:pStyle w:val="3"/>
      </w:pPr>
      <w:r>
        <w:rPr>
          <w:rFonts w:hint="eastAsia"/>
        </w:rPr>
        <w:lastRenderedPageBreak/>
        <w:t>플레이 설정,</w:t>
      </w:r>
      <w:r>
        <w:t xml:space="preserve"> </w:t>
      </w:r>
      <w:r>
        <w:rPr>
          <w:rFonts w:hint="eastAsia"/>
        </w:rPr>
        <w:t>플레이</w:t>
      </w:r>
    </w:p>
    <w:p w14:paraId="61EE5DEE" w14:textId="77777777" w:rsidR="00EF4555" w:rsidRPr="00EF4555" w:rsidRDefault="00EF4555" w:rsidP="00EF4555"/>
    <w:p w14:paraId="7697DA8D" w14:textId="77777777" w:rsidR="00BB3B14" w:rsidRDefault="00BB3B14" w:rsidP="00EF4555">
      <w:pPr>
        <w:pStyle w:val="4"/>
        <w:ind w:left="1440" w:hanging="480"/>
      </w:pPr>
      <w:bookmarkStart w:id="14" w:name="_Toc493063253"/>
      <w:r>
        <w:rPr>
          <w:rFonts w:hint="eastAsia"/>
        </w:rPr>
        <w:t>플레이 설정</w:t>
      </w:r>
      <w:bookmarkEnd w:id="14"/>
    </w:p>
    <w:p w14:paraId="3AA844BD" w14:textId="53F5EA0A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저장 </w:t>
      </w:r>
    </w:p>
    <w:p w14:paraId="6461E7B1" w14:textId="77777777" w:rsidR="00BB3B14" w:rsidRPr="00E96C9E" w:rsidRDefault="00BB3B14" w:rsidP="00BB3B14">
      <w:pPr>
        <w:ind w:left="800" w:firstLine="359"/>
        <w:rPr>
          <w:sz w:val="20"/>
          <w:szCs w:val="20"/>
        </w:rPr>
      </w:pPr>
      <w:r w:rsidRPr="00E96C9E">
        <w:rPr>
          <w:sz w:val="20"/>
          <w:szCs w:val="20"/>
        </w:rPr>
        <w:t xml:space="preserve">: </w:t>
      </w:r>
      <w:r w:rsidRPr="00E96C9E">
        <w:rPr>
          <w:rFonts w:hint="eastAsia"/>
          <w:sz w:val="20"/>
          <w:szCs w:val="20"/>
        </w:rPr>
        <w:t>현재 진행된 게임을 저장한다. 저장데이터는 5개까지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B0253C2" w14:textId="77777777" w:rsidR="00BB3B14" w:rsidRPr="00E96C9E" w:rsidRDefault="00BB3B14" w:rsidP="00BB3B14"/>
    <w:p w14:paraId="435406E1" w14:textId="4AF4B16F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0998B192" w14:textId="77777777" w:rsidR="00BB3B14" w:rsidRPr="00E96C9E" w:rsidRDefault="00BB3B14" w:rsidP="00BB3B14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41E0DA9F" w14:textId="77777777" w:rsidR="00BB3B14" w:rsidRPr="00E96C9E" w:rsidRDefault="00BB3B14" w:rsidP="00BB3B14">
      <w:pPr>
        <w:ind w:left="1159"/>
        <w:rPr>
          <w:sz w:val="20"/>
          <w:szCs w:val="20"/>
        </w:rPr>
      </w:pPr>
    </w:p>
    <w:p w14:paraId="6A2FE285" w14:textId="141F1132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4A120393" w14:textId="77777777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해당 스테이지 보스에 대한 간략한 나래이션, 속성을 소개</w:t>
      </w:r>
    </w:p>
    <w:p w14:paraId="301FF086" w14:textId="77777777" w:rsidR="00BB3B14" w:rsidRPr="00E96C9E" w:rsidRDefault="00BB3B14" w:rsidP="00BB3B14"/>
    <w:p w14:paraId="545B2184" w14:textId="5708F03F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4721A0D1" w14:textId="77777777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맵의 전체 배경, 트리거의 수(오브젝트가 등장하는 위치), 보스의 위치</w:t>
      </w:r>
    </w:p>
    <w:p w14:paraId="70233FEC" w14:textId="77777777" w:rsidR="00BB3B14" w:rsidRPr="00E96C9E" w:rsidRDefault="00BB3B14" w:rsidP="00BB3B14"/>
    <w:p w14:paraId="13584450" w14:textId="77777777" w:rsidR="00BB3B14" w:rsidRDefault="00BB3B14" w:rsidP="00EF4555">
      <w:pPr>
        <w:pStyle w:val="4"/>
        <w:ind w:left="1440" w:hanging="480"/>
      </w:pPr>
      <w:bookmarkStart w:id="15" w:name="_Toc493063254"/>
      <w:r>
        <w:rPr>
          <w:rFonts w:hint="eastAsia"/>
        </w:rPr>
        <w:t>플레이</w:t>
      </w:r>
      <w:bookmarkEnd w:id="15"/>
    </w:p>
    <w:p w14:paraId="3C41630A" w14:textId="13AA7B49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33815664" w14:textId="77777777" w:rsidR="00BB3B14" w:rsidRPr="00BE64A3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6"/>
          <w:szCs w:val="16"/>
        </w:rPr>
      </w:pPr>
      <w:r>
        <w:rPr>
          <w:rFonts w:hint="eastAsia"/>
          <w:sz w:val="18"/>
        </w:rPr>
        <w:t>H</w:t>
      </w:r>
      <w:r>
        <w:rPr>
          <w:sz w:val="18"/>
        </w:rPr>
        <w:t>P</w:t>
      </w:r>
    </w:p>
    <w:p w14:paraId="03DC196B" w14:textId="77777777" w:rsidR="00BB3B14" w:rsidRPr="00BE64A3" w:rsidRDefault="00BB3B14" w:rsidP="00BB3B14">
      <w:pPr>
        <w:ind w:left="240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: </w:t>
      </w:r>
      <w:r w:rsidRPr="00BE64A3">
        <w:rPr>
          <w:rFonts w:hint="eastAsia"/>
          <w:sz w:val="16"/>
          <w:szCs w:val="16"/>
        </w:rPr>
        <w:t>플레이어의 생명 게이지 초기 값 100으로 설정</w:t>
      </w:r>
    </w:p>
    <w:p w14:paraId="2DC7BE3E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MP</w:t>
      </w:r>
    </w:p>
    <w:p w14:paraId="638A26A2" w14:textId="0A87998A" w:rsidR="00BB3B14" w:rsidRPr="00BE64A3" w:rsidRDefault="00BB3B14" w:rsidP="0020587B">
      <w:pPr>
        <w:pStyle w:val="1"/>
        <w:numPr>
          <w:ilvl w:val="0"/>
          <w:numId w:val="0"/>
        </w:numPr>
        <w:ind w:left="1678" w:firstLine="722"/>
        <w:rPr>
          <w:sz w:val="16"/>
          <w:szCs w:val="16"/>
        </w:rPr>
      </w:pPr>
      <w:bookmarkStart w:id="16" w:name="_Toc500445091"/>
      <w:r w:rsidRPr="00BE64A3">
        <w:rPr>
          <w:rFonts w:hint="eastAsia"/>
          <w:sz w:val="16"/>
          <w:szCs w:val="16"/>
        </w:rPr>
        <w:t xml:space="preserve">: 플레이어의 </w:t>
      </w:r>
      <w:r>
        <w:rPr>
          <w:rFonts w:hint="eastAsia"/>
          <w:sz w:val="16"/>
          <w:szCs w:val="16"/>
        </w:rPr>
        <w:t>마법</w:t>
      </w:r>
      <w:r w:rsidRPr="00BE64A3">
        <w:rPr>
          <w:rFonts w:hint="eastAsia"/>
          <w:sz w:val="16"/>
          <w:szCs w:val="16"/>
        </w:rPr>
        <w:t xml:space="preserve"> 게이지 초기 값</w:t>
      </w:r>
      <w:r>
        <w:rPr>
          <w:rFonts w:hint="eastAsia"/>
          <w:sz w:val="16"/>
          <w:szCs w:val="16"/>
        </w:rPr>
        <w:t xml:space="preserve"> 150</w:t>
      </w:r>
      <w:r w:rsidRPr="00BE64A3">
        <w:rPr>
          <w:rFonts w:hint="eastAsia"/>
          <w:sz w:val="16"/>
          <w:szCs w:val="16"/>
        </w:rPr>
        <w:t>으로 설정</w:t>
      </w:r>
      <w:bookmarkEnd w:id="16"/>
    </w:p>
    <w:p w14:paraId="45F8F6A2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TARGET</w:t>
      </w:r>
    </w:p>
    <w:p w14:paraId="7B1A8043" w14:textId="77777777" w:rsidR="00BB3B14" w:rsidRPr="00E96C9E" w:rsidRDefault="00BB3B14" w:rsidP="00BB3B14">
      <w:pPr>
        <w:pStyle w:val="1"/>
        <w:numPr>
          <w:ilvl w:val="0"/>
          <w:numId w:val="0"/>
        </w:numPr>
        <w:ind w:left="1678" w:firstLine="722"/>
        <w:rPr>
          <w:sz w:val="16"/>
          <w:szCs w:val="16"/>
        </w:rPr>
      </w:pPr>
      <w:bookmarkStart w:id="17" w:name="_Toc500445092"/>
      <w:r w:rsidRPr="00E96C9E">
        <w:rPr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Pr="00E96C9E">
        <w:rPr>
          <w:rFonts w:hint="eastAsia"/>
          <w:sz w:val="16"/>
          <w:szCs w:val="16"/>
        </w:rPr>
        <w:t>해당 시야내 가장 가까운 적으로 타겟팅이 설정되며, 조작키로 타겟을 바꿀 수 있다.(추후 문서 작성 필요)</w:t>
      </w:r>
      <w:bookmarkEnd w:id="17"/>
    </w:p>
    <w:p w14:paraId="4C2B86F1" w14:textId="13C769B4" w:rsidR="00EF4555" w:rsidRDefault="00EF4555" w:rsidP="004C7DCC"/>
    <w:p w14:paraId="3F5BFBE2" w14:textId="6DFF1AC6" w:rsidR="00EF4555" w:rsidRDefault="00EF4555" w:rsidP="00EF4555">
      <w:pPr>
        <w:pStyle w:val="3"/>
      </w:pPr>
      <w:r>
        <w:rPr>
          <w:rFonts w:hint="eastAsia"/>
        </w:rPr>
        <w:t>설정</w:t>
      </w:r>
    </w:p>
    <w:p w14:paraId="6EB31357" w14:textId="77777777" w:rsidR="00EF4555" w:rsidRPr="00EF4555" w:rsidRDefault="00EF4555" w:rsidP="00EF4555"/>
    <w:p w14:paraId="275A9361" w14:textId="77777777" w:rsidR="00BB3B14" w:rsidRDefault="00BB3B14" w:rsidP="00EF4555">
      <w:pPr>
        <w:pStyle w:val="4"/>
        <w:ind w:left="1440" w:hanging="480"/>
      </w:pPr>
      <w:bookmarkStart w:id="18" w:name="_Toc493063256"/>
      <w:r>
        <w:rPr>
          <w:rFonts w:hint="eastAsia"/>
        </w:rPr>
        <w:t>사운드 설정</w:t>
      </w:r>
      <w:bookmarkEnd w:id="18"/>
    </w:p>
    <w:p w14:paraId="58D4BA44" w14:textId="1E35D93C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73FAAE39" w14:textId="77777777" w:rsidR="00BB3B14" w:rsidRDefault="00BB3B14" w:rsidP="00EF4555">
      <w:pPr>
        <w:pStyle w:val="4"/>
        <w:ind w:left="1440" w:hanging="480"/>
      </w:pPr>
      <w:bookmarkStart w:id="19" w:name="_Toc493063257"/>
      <w:r>
        <w:rPr>
          <w:rFonts w:hint="eastAsia"/>
        </w:rPr>
        <w:t>해상도 옵션</w:t>
      </w:r>
      <w:bookmarkEnd w:id="19"/>
    </w:p>
    <w:p w14:paraId="72FAB3A5" w14:textId="1681EBE4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VR환경에서 해상도를 조정하기보다, 사양에 따라 옵션 선택하도록 한다.</w:t>
      </w:r>
    </w:p>
    <w:p w14:paraId="16CAB35C" w14:textId="77777777" w:rsidR="00BB3B14" w:rsidRDefault="00BB3B14" w:rsidP="00EF4555">
      <w:pPr>
        <w:pStyle w:val="4"/>
        <w:ind w:left="1440" w:hanging="480"/>
      </w:pPr>
      <w:bookmarkStart w:id="20" w:name="_Toc493063258"/>
      <w:r>
        <w:rPr>
          <w:rFonts w:hint="eastAsia"/>
        </w:rPr>
        <w:t>유저 인터페이스 설정</w:t>
      </w:r>
      <w:bookmarkEnd w:id="20"/>
    </w:p>
    <w:p w14:paraId="794F91FB" w14:textId="6DB47028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왼손잡이와 오른손잡이에 따라 조작을 변경한다.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 xml:space="preserve">추가적으로 키 인터페이스를 수정할 수 있도록 제작한다. </w:t>
      </w:r>
    </w:p>
    <w:p w14:paraId="620AE5AF" w14:textId="18F7A6AF" w:rsidR="00BB3B14" w:rsidRDefault="00BB3B14" w:rsidP="00EF4555">
      <w:pPr>
        <w:pStyle w:val="4"/>
        <w:ind w:left="1440" w:hanging="480"/>
        <w:rPr>
          <w:rFonts w:asciiTheme="majorHAnsi" w:eastAsiaTheme="majorEastAsia" w:hAnsiTheme="majorHAnsi" w:cstheme="majorBidi"/>
          <w:bCs w:val="0"/>
          <w:sz w:val="28"/>
          <w:szCs w:val="28"/>
        </w:rPr>
      </w:pPr>
      <w:bookmarkStart w:id="21" w:name="_Toc493063259"/>
      <w:r>
        <w:rPr>
          <w:rFonts w:hint="eastAsia"/>
        </w:rPr>
        <w:lastRenderedPageBreak/>
        <w:t>Etc</w:t>
      </w:r>
      <w:bookmarkEnd w:id="21"/>
    </w:p>
    <w:p w14:paraId="51BB393C" w14:textId="6F06D961" w:rsidR="00EF4555" w:rsidRDefault="00EF4555" w:rsidP="00EF4555">
      <w:pPr>
        <w:widowControl/>
        <w:wordWrap/>
        <w:jc w:val="left"/>
      </w:pPr>
    </w:p>
    <w:p w14:paraId="06344DC6" w14:textId="0AE8D1AD" w:rsidR="00EF4555" w:rsidRDefault="00EF4555" w:rsidP="00EF4555">
      <w:pPr>
        <w:pStyle w:val="3"/>
      </w:pPr>
      <w:r>
        <w:rPr>
          <w:rFonts w:hint="eastAsia"/>
        </w:rPr>
        <w:t>선 색에 따른 활용도</w:t>
      </w:r>
    </w:p>
    <w:p w14:paraId="20C088D4" w14:textId="77777777" w:rsidR="00EF4555" w:rsidRPr="00EF4555" w:rsidRDefault="00EF4555" w:rsidP="00EF4555"/>
    <w:p w14:paraId="32BB3177" w14:textId="77777777" w:rsidR="00BB3B14" w:rsidRDefault="00BB3B14" w:rsidP="00EF4555">
      <w:pPr>
        <w:pStyle w:val="4"/>
        <w:ind w:left="1440" w:hanging="480"/>
      </w:pPr>
      <w:bookmarkStart w:id="22" w:name="_Toc493063266"/>
      <w:r>
        <w:rPr>
          <w:rFonts w:hint="eastAsia"/>
        </w:rPr>
        <w:t>검은색</w:t>
      </w:r>
      <w:bookmarkEnd w:id="22"/>
    </w:p>
    <w:p w14:paraId="52656CEF" w14:textId="3B01B78E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>직계 구조, 별개의 씬으로 이동, 정상적인 범주의 게임 흐름.</w:t>
      </w:r>
    </w:p>
    <w:p w14:paraId="1810EA56" w14:textId="77777777" w:rsidR="00BB3B14" w:rsidRDefault="00BB3B14" w:rsidP="00EF4555">
      <w:pPr>
        <w:pStyle w:val="4"/>
        <w:ind w:left="1440" w:hanging="480"/>
      </w:pPr>
      <w:bookmarkStart w:id="23" w:name="_Toc493063267"/>
      <w:r>
        <w:rPr>
          <w:rFonts w:hint="eastAsia"/>
        </w:rPr>
        <w:t>초록색</w:t>
      </w:r>
      <w:bookmarkEnd w:id="23"/>
    </w:p>
    <w:p w14:paraId="5BFAB317" w14:textId="04C4736F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>반복된 구조 성립, 별개의 씬으로 이동</w:t>
      </w:r>
    </w:p>
    <w:p w14:paraId="3BB56EFE" w14:textId="77777777" w:rsidR="00BB3B14" w:rsidRDefault="00BB3B14" w:rsidP="00EF4555">
      <w:pPr>
        <w:pStyle w:val="4"/>
        <w:ind w:left="1440" w:hanging="480"/>
      </w:pPr>
      <w:bookmarkStart w:id="24" w:name="_Toc493063268"/>
      <w:r>
        <w:rPr>
          <w:rFonts w:hint="eastAsia"/>
        </w:rPr>
        <w:t>파란색</w:t>
      </w:r>
      <w:bookmarkEnd w:id="24"/>
    </w:p>
    <w:p w14:paraId="3A6FE6DB" w14:textId="6D4B873F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>서브 씬으로, 메인 씬은 유지된 채로 정지, 그 위에 작은 인터페이스 형성. 조명 10%로 감소, 전체적으로 어둡고 멈춰있는 배경으로 전환</w:t>
      </w:r>
    </w:p>
    <w:p w14:paraId="27C57FE9" w14:textId="0B3B2BCA" w:rsidR="00A33641" w:rsidRDefault="00A33641" w:rsidP="00A33641"/>
    <w:p w14:paraId="09E40B95" w14:textId="471B39D1" w:rsidR="00EF4555" w:rsidRDefault="00EF4555" w:rsidP="00A33641"/>
    <w:p w14:paraId="7A85F046" w14:textId="77777777" w:rsidR="00EF4555" w:rsidRPr="00BB3B14" w:rsidRDefault="00EF4555" w:rsidP="00A33641"/>
    <w:p w14:paraId="1D9E6C0A" w14:textId="4B59A8E9" w:rsidR="00A33641" w:rsidRDefault="00A33641" w:rsidP="00A33641">
      <w:pPr>
        <w:pStyle w:val="3"/>
      </w:pPr>
      <w:r w:rsidRPr="00A33641">
        <w:rPr>
          <w:rFonts w:hint="eastAsia"/>
        </w:rPr>
        <w:t>플레이 진행 방향</w:t>
      </w:r>
    </w:p>
    <w:p w14:paraId="49B1E177" w14:textId="77777777" w:rsidR="00EF4555" w:rsidRPr="00EF4555" w:rsidRDefault="00EF4555" w:rsidP="00EF4555"/>
    <w:p w14:paraId="22BD5074" w14:textId="6900196B" w:rsidR="00A33641" w:rsidRDefault="00A33641" w:rsidP="00A33641">
      <w:pPr>
        <w:jc w:val="center"/>
      </w:pPr>
      <w:r>
        <w:rPr>
          <w:noProof/>
        </w:rPr>
        <w:drawing>
          <wp:inline distT="0" distB="0" distL="0" distR="0" wp14:anchorId="5B74699F" wp14:editId="1C04CF02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DBFA7C" w14:textId="3970F49F" w:rsidR="00A33641" w:rsidRDefault="00A33641" w:rsidP="00A33641"/>
    <w:p w14:paraId="3D653F3E" w14:textId="7CB2ED53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프롤로그~에필로그 모두 씬이 따로 있으나 에피소드</w:t>
      </w: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에피소드6에만 전투를 하는 스테이지가 있다.</w:t>
      </w:r>
    </w:p>
    <w:p w14:paraId="5E968044" w14:textId="51CDDA04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6131B3AD" w14:textId="7F9818B4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개 속성을 가지게 되며 스테이지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를 클리어 시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속성의 스킬들을 전체적으로 강화해 준다.</w:t>
      </w:r>
    </w:p>
    <w:p w14:paraId="3CDC3531" w14:textId="375B7D58" w:rsidR="000517A1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757BC7D0" w14:textId="4C52509E" w:rsidR="00610AD8" w:rsidRPr="00610AD8" w:rsidRDefault="00610AD8" w:rsidP="00610AD8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24960FAF" w14:textId="02B73401" w:rsidR="007A66D3" w:rsidRDefault="007A66D3" w:rsidP="007A66D3">
      <w:pPr>
        <w:pStyle w:val="2"/>
        <w:ind w:left="720" w:right="240"/>
        <w:rPr>
          <w:b/>
          <w:i/>
        </w:rPr>
      </w:pPr>
      <w:bookmarkStart w:id="25" w:name="_Toc500445093"/>
      <w:r>
        <w:rPr>
          <w:rFonts w:hint="eastAsia"/>
          <w:b/>
          <w:i/>
        </w:rPr>
        <w:lastRenderedPageBreak/>
        <w:t>메뉴</w:t>
      </w:r>
      <w:bookmarkEnd w:id="25"/>
    </w:p>
    <w:p w14:paraId="4952AD5B" w14:textId="3DFB8893" w:rsidR="0073117A" w:rsidRDefault="0073117A" w:rsidP="0073117A">
      <w:pPr>
        <w:pStyle w:val="3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 w:hint="eastAsia"/>
        </w:rPr>
        <w:t>조작법</w:t>
      </w:r>
    </w:p>
    <w:p w14:paraId="75B3378E" w14:textId="7EC2AFF7" w:rsidR="000713F4" w:rsidRDefault="000713F4" w:rsidP="000713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위치 트래킹으로 </w:t>
      </w:r>
      <w:r>
        <w:t>UI</w:t>
      </w:r>
      <w:r>
        <w:rPr>
          <w:rFonts w:hint="eastAsia"/>
        </w:rPr>
        <w:t>를 선택하는 것이 아닌 이동과 버튼을 이용해 메뉴를 선택하는 방식</w:t>
      </w:r>
    </w:p>
    <w:p w14:paraId="0DE5A16D" w14:textId="1F6E51D9" w:rsidR="000713F4" w:rsidRDefault="000713F4" w:rsidP="000713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정형화된 문서 필요</w:t>
      </w:r>
    </w:p>
    <w:p w14:paraId="6646BA5C" w14:textId="7069C0C4" w:rsidR="00E9071A" w:rsidRDefault="00E9071A" w:rsidP="00E9071A"/>
    <w:p w14:paraId="24150CD3" w14:textId="66362A39" w:rsidR="00E9071A" w:rsidRDefault="00E9071A" w:rsidP="00E9071A">
      <w:pPr>
        <w:pStyle w:val="4"/>
        <w:ind w:left="1440" w:hanging="480"/>
      </w:pPr>
      <w:r>
        <w:rPr>
          <w:rFonts w:hint="eastAsia"/>
        </w:rPr>
        <w:t>컨트롤러의 버튼 이용</w:t>
      </w:r>
      <w:r w:rsidR="00133703">
        <w:rPr>
          <w:rFonts w:hint="eastAsia"/>
        </w:rPr>
        <w:t xml:space="preserve"> 예시</w:t>
      </w:r>
    </w:p>
    <w:p w14:paraId="15786862" w14:textId="04752981" w:rsidR="00E9071A" w:rsidRDefault="00E9071A" w:rsidP="00E9071A">
      <w:pPr>
        <w:jc w:val="center"/>
      </w:pPr>
      <w:r>
        <w:rPr>
          <w:noProof/>
        </w:rPr>
        <w:drawing>
          <wp:inline distT="0" distB="0" distL="0" distR="0" wp14:anchorId="5479BFE6" wp14:editId="0F4DC8CE">
            <wp:extent cx="4861560" cy="318748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88" cy="3207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5F283" w14:textId="2D0F6152" w:rsidR="00E9071A" w:rsidRDefault="00E9071A" w:rsidP="00E9071A">
      <w:pPr>
        <w:jc w:val="center"/>
      </w:pPr>
    </w:p>
    <w:p w14:paraId="42155FF4" w14:textId="10408DBF" w:rsidR="00E9071A" w:rsidRDefault="00E9071A" w:rsidP="00E9071A">
      <w:pPr>
        <w:pStyle w:val="4"/>
        <w:ind w:left="1440" w:hanging="480"/>
      </w:pPr>
      <w:r>
        <w:rPr>
          <w:rFonts w:hint="eastAsia"/>
        </w:rPr>
        <w:t>위치 트래킹 이용</w:t>
      </w:r>
      <w:r w:rsidR="00133703">
        <w:rPr>
          <w:rFonts w:hint="eastAsia"/>
        </w:rPr>
        <w:t xml:space="preserve"> 예시</w:t>
      </w:r>
    </w:p>
    <w:p w14:paraId="178A8EDD" w14:textId="02816416" w:rsidR="00133703" w:rsidRDefault="00133703" w:rsidP="00133703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 w:rsidR="00D708DF"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73D7AF8B" w14:textId="77777777" w:rsidR="00133703" w:rsidRPr="00133703" w:rsidRDefault="00133703" w:rsidP="00133703">
      <w:pPr>
        <w:ind w:left="1200"/>
        <w:rPr>
          <w:sz w:val="22"/>
        </w:rPr>
      </w:pPr>
    </w:p>
    <w:p w14:paraId="7362C7BD" w14:textId="09331DBD" w:rsidR="00BD3510" w:rsidRDefault="00E9071A" w:rsidP="00F77B43">
      <w:pPr>
        <w:jc w:val="center"/>
      </w:pPr>
      <w:r>
        <w:rPr>
          <w:noProof/>
        </w:rPr>
        <w:drawing>
          <wp:inline distT="0" distB="0" distL="0" distR="0" wp14:anchorId="2A421C4D" wp14:editId="3280B525">
            <wp:extent cx="5000336" cy="242697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339" cy="2435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89343" w14:textId="4331AC29" w:rsidR="00BD3510" w:rsidRDefault="00BD3510">
      <w:pPr>
        <w:widowControl/>
        <w:wordWrap/>
        <w:jc w:val="left"/>
      </w:pPr>
      <w:r>
        <w:br w:type="page"/>
      </w:r>
    </w:p>
    <w:p w14:paraId="63A679FB" w14:textId="7F99390E" w:rsidR="00BD3510" w:rsidRDefault="00B82C13" w:rsidP="00B82C13">
      <w:pPr>
        <w:pStyle w:val="4"/>
        <w:ind w:left="1440" w:hanging="480"/>
      </w:pPr>
      <w:r>
        <w:rPr>
          <w:rFonts w:hint="eastAsia"/>
        </w:rPr>
        <w:lastRenderedPageBreak/>
        <w:t>창 위치</w:t>
      </w:r>
    </w:p>
    <w:p w14:paraId="342EC54C" w14:textId="2EEA8493" w:rsidR="00B82C13" w:rsidRDefault="00B82C13" w:rsidP="00B82C13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>의 위치에 띄어준다.</w:t>
      </w:r>
      <w:r w:rsidRPr="00B82C13">
        <w:rPr>
          <w:sz w:val="20"/>
        </w:rPr>
        <w:t>(</w:t>
      </w:r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75ECBCA9" w14:textId="77777777" w:rsidR="00B82C13" w:rsidRPr="00B82C13" w:rsidRDefault="00B82C13" w:rsidP="00B82C13">
      <w:pPr>
        <w:widowControl/>
        <w:wordWrap/>
        <w:ind w:left="1200"/>
        <w:jc w:val="left"/>
        <w:rPr>
          <w:sz w:val="20"/>
        </w:rPr>
      </w:pPr>
    </w:p>
    <w:p w14:paraId="655F0441" w14:textId="4592273C" w:rsidR="00F77B43" w:rsidRPr="000713F4" w:rsidRDefault="00BD3510" w:rsidP="00F77B43">
      <w:pPr>
        <w:jc w:val="center"/>
      </w:pPr>
      <w:r>
        <w:rPr>
          <w:noProof/>
        </w:rPr>
        <w:drawing>
          <wp:inline distT="0" distB="0" distL="0" distR="0" wp14:anchorId="022152BC" wp14:editId="7526B51B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22038" w14:textId="021DB7EB" w:rsidR="0073117A" w:rsidRDefault="0073117A" w:rsidP="0073117A">
      <w:pPr>
        <w:widowControl/>
        <w:wordWrap/>
        <w:jc w:val="left"/>
      </w:pPr>
      <w:r>
        <w:br w:type="page"/>
      </w:r>
    </w:p>
    <w:p w14:paraId="49255630" w14:textId="1B8033B7" w:rsidR="00CF364B" w:rsidRDefault="008B272B" w:rsidP="00CF364B">
      <w:pPr>
        <w:pStyle w:val="3"/>
      </w:pPr>
      <w:r>
        <w:rPr>
          <w:rFonts w:hint="eastAsia"/>
        </w:rPr>
        <w:lastRenderedPageBreak/>
        <w:t xml:space="preserve">플레이 설정 이전의 </w:t>
      </w:r>
      <w:r w:rsidR="00CF364B">
        <w:rPr>
          <w:rFonts w:hint="eastAsia"/>
        </w:rPr>
        <w:t>메뉴</w:t>
      </w:r>
    </w:p>
    <w:p w14:paraId="0F9A5843" w14:textId="6275BD2C" w:rsidR="00C947F3" w:rsidRPr="00C947F3" w:rsidRDefault="008B272B" w:rsidP="008B272B">
      <w:pPr>
        <w:jc w:val="center"/>
      </w:pPr>
      <w:r w:rsidRPr="008B272B">
        <w:rPr>
          <w:noProof/>
        </w:rPr>
        <w:drawing>
          <wp:inline distT="0" distB="0" distL="0" distR="0" wp14:anchorId="59E73DE4" wp14:editId="49AE754D">
            <wp:extent cx="4838700" cy="8586022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4504" cy="859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A1E7" w14:textId="51B35206" w:rsidR="00CF364B" w:rsidRDefault="00DA5096" w:rsidP="00470B9E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lastRenderedPageBreak/>
        <w:t>취소와 확인 버튼은 컨트롤러의 버튼에 있다.</w:t>
      </w:r>
    </w:p>
    <w:p w14:paraId="675EA30B" w14:textId="619AF200" w:rsidR="00DA5096" w:rsidRDefault="00DA5096" w:rsidP="00470B9E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1042C890" w14:textId="77777777" w:rsidR="00815BA3" w:rsidRPr="0073117A" w:rsidRDefault="00815BA3" w:rsidP="00815BA3">
      <w:pPr>
        <w:widowControl/>
        <w:wordWrap/>
        <w:ind w:left="1200"/>
        <w:jc w:val="left"/>
      </w:pPr>
    </w:p>
    <w:p w14:paraId="62D72F12" w14:textId="1601AB7F" w:rsidR="007A66D3" w:rsidRDefault="00610AD8" w:rsidP="007A66D3">
      <w:r>
        <w:rPr>
          <w:noProof/>
        </w:rPr>
        <w:drawing>
          <wp:inline distT="0" distB="0" distL="0" distR="0" wp14:anchorId="661C3DD7" wp14:editId="79DA9661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311A23" w14:textId="77777777" w:rsidR="00610AD8" w:rsidRDefault="00610AD8" w:rsidP="007A66D3"/>
    <w:p w14:paraId="7906E329" w14:textId="1A4556A2" w:rsidR="00610AD8" w:rsidRDefault="00610AD8" w:rsidP="00610AD8">
      <w:pPr>
        <w:jc w:val="center"/>
      </w:pPr>
      <w:r>
        <w:rPr>
          <w:noProof/>
        </w:rPr>
        <w:drawing>
          <wp:inline distT="0" distB="0" distL="0" distR="0" wp14:anchorId="596724C0" wp14:editId="23BB0B11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27998" w14:textId="30EBE370" w:rsidR="00610AD8" w:rsidRDefault="00610AD8" w:rsidP="00610AD8">
      <w:pPr>
        <w:jc w:val="center"/>
      </w:pPr>
    </w:p>
    <w:p w14:paraId="1FBF40EB" w14:textId="5B7F8308" w:rsidR="00FB5CA2" w:rsidRDefault="00FB5CA2" w:rsidP="00FB5CA2">
      <w:pPr>
        <w:widowControl/>
        <w:wordWrap/>
        <w:jc w:val="left"/>
      </w:pPr>
      <w:r>
        <w:br w:type="page"/>
      </w:r>
    </w:p>
    <w:p w14:paraId="36820573" w14:textId="0F93F086" w:rsidR="00610AD8" w:rsidRDefault="00C116FD" w:rsidP="00610AD8">
      <w:pPr>
        <w:jc w:val="center"/>
      </w:pPr>
      <w:r>
        <w:rPr>
          <w:noProof/>
        </w:rPr>
        <w:lastRenderedPageBreak/>
        <w:drawing>
          <wp:inline distT="0" distB="0" distL="0" distR="0" wp14:anchorId="63617A9C" wp14:editId="2F69D99E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7BEDCE" w14:textId="77777777" w:rsidR="00FB5CA2" w:rsidRDefault="00FB5CA2" w:rsidP="00C116FD"/>
    <w:p w14:paraId="6F0C0F2A" w14:textId="7E2722CD" w:rsidR="00610AD8" w:rsidRDefault="00C116FD" w:rsidP="00610AD8">
      <w:pPr>
        <w:jc w:val="center"/>
      </w:pPr>
      <w:r>
        <w:rPr>
          <w:noProof/>
        </w:rPr>
        <w:drawing>
          <wp:inline distT="0" distB="0" distL="0" distR="0" wp14:anchorId="47DC8347" wp14:editId="6C2360C7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064174" w14:textId="26C4FD74" w:rsidR="00E4797F" w:rsidRDefault="00E4797F" w:rsidP="00A33641">
      <w:pPr>
        <w:widowControl/>
        <w:wordWrap/>
        <w:jc w:val="left"/>
      </w:pPr>
      <w:r>
        <w:br w:type="page"/>
      </w:r>
    </w:p>
    <w:p w14:paraId="1DB0905D" w14:textId="73FEC119" w:rsidR="00E4797F" w:rsidRDefault="00E4797F" w:rsidP="00E4797F">
      <w:pPr>
        <w:pStyle w:val="3"/>
        <w:spacing w:line="276" w:lineRule="auto"/>
        <w:ind w:leftChars="483" w:left="1559" w:hanging="400"/>
      </w:pPr>
      <w:r w:rsidRPr="00FF0FB3">
        <w:rPr>
          <w:rFonts w:hint="eastAsia"/>
        </w:rPr>
        <w:lastRenderedPageBreak/>
        <w:t>플레이 설정</w:t>
      </w:r>
      <w:r w:rsidR="008B272B">
        <w:rPr>
          <w:rFonts w:hint="eastAsia"/>
        </w:rPr>
        <w:t>과</w:t>
      </w:r>
      <w:r w:rsidRPr="00FF0FB3">
        <w:rPr>
          <w:rFonts w:hint="eastAsia"/>
        </w:rPr>
        <w:t xml:space="preserve"> 상태 조작</w:t>
      </w:r>
      <w:r w:rsidRPr="00FF0FB3">
        <w:t xml:space="preserve"> </w:t>
      </w:r>
    </w:p>
    <w:p w14:paraId="5F4B3075" w14:textId="77777777" w:rsidR="008B272B" w:rsidRPr="008B272B" w:rsidRDefault="008B272B" w:rsidP="008B272B"/>
    <w:p w14:paraId="199EF523" w14:textId="486B0155" w:rsidR="00E4797F" w:rsidRDefault="008B272B" w:rsidP="00E4797F">
      <w:r>
        <w:rPr>
          <w:noProof/>
        </w:rPr>
        <w:drawing>
          <wp:inline distT="0" distB="0" distL="0" distR="0" wp14:anchorId="4C1F0733" wp14:editId="5D6409E4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F9534" w14:textId="77777777" w:rsidR="008B272B" w:rsidRPr="00336B7A" w:rsidRDefault="008B272B" w:rsidP="00E4797F"/>
    <w:p w14:paraId="022EFFC8" w14:textId="77777777" w:rsidR="00E4797F" w:rsidRDefault="00E4797F" w:rsidP="00E254F4">
      <w:pPr>
        <w:pStyle w:val="4"/>
        <w:ind w:left="1440" w:hanging="48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39D5C20" wp14:editId="66E40360">
            <wp:simplePos x="0" y="0"/>
            <wp:positionH relativeFrom="margin">
              <wp:align>center</wp:align>
            </wp:positionH>
            <wp:positionV relativeFrom="margin">
              <wp:posOffset>1863033</wp:posOffset>
            </wp:positionV>
            <wp:extent cx="5763491" cy="2959038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491" cy="295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플레이 설정 기본 </w:t>
      </w:r>
      <w:r>
        <w:t>UI</w:t>
      </w:r>
    </w:p>
    <w:p w14:paraId="60175ABF" w14:textId="77777777" w:rsidR="00E4797F" w:rsidRPr="000C39CE" w:rsidRDefault="00E4797F" w:rsidP="00E4797F"/>
    <w:p w14:paraId="7B0128FA" w14:textId="77777777" w:rsidR="00E4797F" w:rsidRPr="00EF3939" w:rsidRDefault="00E4797F" w:rsidP="00E254F4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626C37" wp14:editId="5EDE5ADC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#1</w:t>
      </w:r>
    </w:p>
    <w:p w14:paraId="768DFC9F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가장 첫 UI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활성 상태 </w:t>
      </w:r>
    </w:p>
    <w:p w14:paraId="40215F11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주 컨트롤러의 </w:t>
      </w:r>
      <w:r>
        <w:rPr>
          <w:sz w:val="18"/>
        </w:rPr>
        <w:t>Thumbstic</w:t>
      </w:r>
      <w:r>
        <w:rPr>
          <w:rFonts w:hint="eastAsia"/>
          <w:sz w:val="18"/>
        </w:rPr>
        <w:t>을 움직일 시, 캐릭터모델이 자전하며 여러 각도로 볼 수 있게 한다.</w:t>
      </w:r>
    </w:p>
    <w:p w14:paraId="5B48DA07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부 컨트롤러의 </w:t>
      </w:r>
      <w:r>
        <w:rPr>
          <w:sz w:val="18"/>
        </w:rPr>
        <w:t>Thumbstick</w:t>
      </w:r>
      <w:r>
        <w:rPr>
          <w:rFonts w:hint="eastAsia"/>
          <w:sz w:val="18"/>
        </w:rPr>
        <w:t xml:space="preserve">을 움직일 시, 좌우키는 #2-1로, 상하 키는 </w:t>
      </w:r>
      <w:r>
        <w:rPr>
          <w:sz w:val="18"/>
        </w:rPr>
        <w:t>#2-2</w:t>
      </w:r>
      <w:r>
        <w:rPr>
          <w:rFonts w:hint="eastAsia"/>
          <w:sz w:val="18"/>
        </w:rPr>
        <w:t>로 이동 하도록 한다.</w:t>
      </w:r>
    </w:p>
    <w:p w14:paraId="14E129FE" w14:textId="77777777" w:rsidR="00E4797F" w:rsidRPr="00FF3555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A, X 키로 게임 플레이 씬으로 넘어 갈 수 있다.</w:t>
      </w:r>
      <w:r w:rsidRPr="00FF3555">
        <w:rPr>
          <w:sz w:val="18"/>
        </w:rPr>
        <w:t xml:space="preserve"> </w:t>
      </w:r>
    </w:p>
    <w:p w14:paraId="1D14BAE2" w14:textId="77777777" w:rsidR="00E4797F" w:rsidRPr="00516AF7" w:rsidRDefault="00E4797F" w:rsidP="00E4797F"/>
    <w:p w14:paraId="3F524020" w14:textId="77777777" w:rsidR="00E4797F" w:rsidRDefault="00E4797F" w:rsidP="00E254F4">
      <w:pPr>
        <w:pStyle w:val="4"/>
        <w:ind w:left="1440" w:hanging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50A4CF" wp14:editId="17CF487B">
                <wp:simplePos x="0" y="0"/>
                <wp:positionH relativeFrom="page">
                  <wp:align>right</wp:align>
                </wp:positionH>
                <wp:positionV relativeFrom="paragraph">
                  <wp:posOffset>48722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B6CBF" w14:textId="77777777" w:rsidR="00F21D15" w:rsidRPr="00803714" w:rsidRDefault="00F21D15" w:rsidP="00E4797F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예시(형광색)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50A4C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3.85pt;width:178.9pt;height:.05pt;z-index:25166028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" stroked="f">
                <v:textbox style="mso-fit-shape-to-text:t" inset="0,0,0,0">
                  <w:txbxContent>
                    <w:p w14:paraId="2ECB6CBF" w14:textId="77777777" w:rsidR="00F21D15" w:rsidRPr="00803714" w:rsidRDefault="00F21D15" w:rsidP="00E4797F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예시(형광색)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>
        <w:rPr>
          <w:rFonts w:hint="eastAsia"/>
        </w:rPr>
        <w:t xml:space="preserve"> #</w:t>
      </w:r>
      <w:r>
        <w:t>2-1</w:t>
      </w:r>
    </w:p>
    <w:p w14:paraId="5172E52A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 </w:t>
      </w:r>
      <w:r>
        <w:rPr>
          <w:rFonts w:hint="eastAsia"/>
          <w:sz w:val="18"/>
        </w:rPr>
        <w:t>스테이지 정보를 볼 수 있는 영역 스크립트로 스토리가 써내려져 간다.</w:t>
      </w:r>
    </w:p>
    <w:p w14:paraId="3FCE586C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A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X</w:t>
      </w:r>
      <w:r>
        <w:rPr>
          <w:rFonts w:hint="eastAsia"/>
          <w:sz w:val="18"/>
        </w:rPr>
        <w:t>키를 누를 시, 좌측으로 창이 활성화되며, 등장 유닛과 보스의 외관이 등장하고, 외관들은 시계방향으로 자전하며 전체적인 형태를 보인다.</w:t>
      </w:r>
    </w:p>
    <w:p w14:paraId="6A22EABE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B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Y</w:t>
      </w:r>
      <w:r>
        <w:rPr>
          <w:rFonts w:hint="eastAsia"/>
          <w:sz w:val="18"/>
        </w:rPr>
        <w:t xml:space="preserve">키를 누를 시, </w:t>
      </w:r>
      <w:r>
        <w:rPr>
          <w:sz w:val="18"/>
        </w:rPr>
        <w:t>#1</w:t>
      </w:r>
      <w:r>
        <w:rPr>
          <w:rFonts w:hint="eastAsia"/>
          <w:sz w:val="18"/>
        </w:rPr>
        <w:t xml:space="preserve">로 돌아간다. </w:t>
      </w:r>
    </w:p>
    <w:p w14:paraId="58946E1D" w14:textId="77777777" w:rsidR="00E4797F" w:rsidRDefault="00E4797F" w:rsidP="00E254F4">
      <w:pPr>
        <w:pStyle w:val="4"/>
        <w:ind w:left="1440" w:hanging="480"/>
      </w:pPr>
      <w:r>
        <w:rPr>
          <w:rFonts w:hint="eastAsia"/>
        </w:rPr>
        <w:t>#2-2</w:t>
      </w:r>
    </w:p>
    <w:p w14:paraId="5151286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속성을 변경할 수 있으며, 속성은 </w:t>
      </w:r>
      <w:r>
        <w:rPr>
          <w:sz w:val="18"/>
        </w:rPr>
        <w:t>Thumbstick</w:t>
      </w:r>
      <w:r>
        <w:rPr>
          <w:rFonts w:hint="eastAsia"/>
          <w:sz w:val="18"/>
        </w:rPr>
        <w:t>상하로 바꿀 수 있다.</w:t>
      </w:r>
    </w:p>
    <w:p w14:paraId="3186BC8C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A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X</w:t>
      </w:r>
      <w:r>
        <w:rPr>
          <w:rFonts w:hint="eastAsia"/>
          <w:sz w:val="18"/>
        </w:rPr>
        <w:t>키로 속성을 선택할 수 있으며, 선택 시</w:t>
      </w:r>
      <w:r>
        <w:rPr>
          <w:sz w:val="18"/>
        </w:rPr>
        <w:t xml:space="preserve"> #1</w:t>
      </w:r>
      <w:r>
        <w:rPr>
          <w:rFonts w:hint="eastAsia"/>
          <w:sz w:val="18"/>
        </w:rPr>
        <w:t>의 비어 있는 칸으로 종속된다.</w:t>
      </w:r>
    </w:p>
    <w:p w14:paraId="18FC204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#1</w:t>
      </w:r>
      <w:r>
        <w:rPr>
          <w:rFonts w:hint="eastAsia"/>
          <w:sz w:val="18"/>
        </w:rPr>
        <w:t>의 칸이 전부 차 있는 경우 가장 마지막에 채택한 속성이 해당 속성으로 변경된다.</w:t>
      </w:r>
    </w:p>
    <w:p w14:paraId="1B6E057A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#3</w:t>
      </w:r>
      <w:r>
        <w:rPr>
          <w:rFonts w:hint="eastAsia"/>
          <w:sz w:val="18"/>
        </w:rPr>
        <w:t>의 경우 #2-2상태에서 1초이상 동작하지 않거나,</w:t>
      </w:r>
      <w:r>
        <w:rPr>
          <w:sz w:val="18"/>
        </w:rPr>
        <w:t xml:space="preserve"> Thumbstick </w:t>
      </w:r>
      <w:r>
        <w:rPr>
          <w:rFonts w:hint="eastAsia"/>
          <w:sz w:val="18"/>
        </w:rPr>
        <w:t xml:space="preserve">좌우로 활성화 시킬 </w:t>
      </w:r>
      <w:r>
        <w:rPr>
          <w:rFonts w:hint="eastAsia"/>
          <w:sz w:val="18"/>
        </w:rPr>
        <w:lastRenderedPageBreak/>
        <w:t>수 있다.</w:t>
      </w:r>
    </w:p>
    <w:p w14:paraId="66D4E512" w14:textId="77777777" w:rsidR="00E4797F" w:rsidRPr="00FF3555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B, Y</w:t>
      </w:r>
      <w:r>
        <w:rPr>
          <w:rFonts w:hint="eastAsia"/>
          <w:sz w:val="18"/>
        </w:rPr>
        <w:t xml:space="preserve"> 키로 #1로 돌아갈 수 있다.</w:t>
      </w:r>
      <w:r>
        <w:rPr>
          <w:sz w:val="18"/>
        </w:rPr>
        <w:t xml:space="preserve"> </w:t>
      </w:r>
    </w:p>
    <w:p w14:paraId="1064D5E2" w14:textId="77777777" w:rsidR="00E4797F" w:rsidRDefault="00E4797F" w:rsidP="00E254F4">
      <w:pPr>
        <w:pStyle w:val="4"/>
        <w:ind w:left="1440" w:hanging="480"/>
      </w:pPr>
      <w:r>
        <w:rPr>
          <w:rFonts w:hint="eastAsia"/>
        </w:rPr>
        <w:t>#3</w:t>
      </w:r>
      <w:r>
        <w:t xml:space="preserve"> </w:t>
      </w:r>
    </w:p>
    <w:p w14:paraId="076DF9A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해당 속성 마법의 종류와 문양, 그리는 형태를 볼 수 있다.</w:t>
      </w:r>
    </w:p>
    <w:p w14:paraId="210E1D48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Thumbstick</w:t>
      </w:r>
      <w:r>
        <w:rPr>
          <w:rFonts w:hint="eastAsia"/>
          <w:sz w:val="18"/>
        </w:rPr>
        <w:t xml:space="preserve">상하로 마법을 확인 할 수 있으며, </w:t>
      </w:r>
      <w:r>
        <w:rPr>
          <w:sz w:val="18"/>
        </w:rPr>
        <w:t>B, Y</w:t>
      </w:r>
      <w:r>
        <w:rPr>
          <w:rFonts w:hint="eastAsia"/>
          <w:sz w:val="18"/>
        </w:rPr>
        <w:t>키로 이전 상태로 돌아갈 수 있다.</w:t>
      </w:r>
    </w:p>
    <w:p w14:paraId="358628CD" w14:textId="77777777" w:rsidR="00E4797F" w:rsidRPr="00C12D49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A, X </w:t>
      </w:r>
      <w:r>
        <w:rPr>
          <w:rFonts w:hint="eastAsia"/>
          <w:sz w:val="18"/>
        </w:rPr>
        <w:t xml:space="preserve">키로 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#1으로 이동 할 수 있다. </w:t>
      </w:r>
    </w:p>
    <w:p w14:paraId="3CD5AE97" w14:textId="64177C14" w:rsidR="00E254F4" w:rsidRPr="00FF0FB3" w:rsidRDefault="00E254F4" w:rsidP="00E254F4">
      <w:pPr>
        <w:pStyle w:val="3"/>
        <w:spacing w:line="276" w:lineRule="auto"/>
        <w:ind w:leftChars="483" w:left="1559" w:hanging="400"/>
      </w:pPr>
      <w:r w:rsidRPr="00FF0FB3">
        <w:rPr>
          <w:rFonts w:hint="eastAsia"/>
        </w:rPr>
        <w:t>설정</w:t>
      </w:r>
    </w:p>
    <w:p w14:paraId="593FFA36" w14:textId="77777777" w:rsidR="00E4797F" w:rsidRDefault="00E4797F" w:rsidP="00E254F4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61C61C4" wp14:editId="09DF4FD5">
            <wp:simplePos x="0" y="0"/>
            <wp:positionH relativeFrom="margin">
              <wp:align>right</wp:align>
            </wp:positionH>
            <wp:positionV relativeFrom="margin">
              <wp:posOffset>3360420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r>
        <w:rPr>
          <w:sz w:val="18"/>
          <w:szCs w:val="18"/>
        </w:rPr>
        <w:t xml:space="preserve">A,X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26" w:name="_Toc500445094"/>
            <w:r>
              <w:rPr>
                <w:rFonts w:hint="eastAsia"/>
                <w:b/>
              </w:rPr>
              <w:lastRenderedPageBreak/>
              <w:t>전투 시스템</w:t>
            </w:r>
            <w:bookmarkEnd w:id="26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Default="009E41B4" w:rsidP="009E41B4">
      <w:pPr>
        <w:pStyle w:val="2"/>
        <w:ind w:left="720" w:right="240"/>
        <w:rPr>
          <w:b/>
          <w:i/>
        </w:rPr>
      </w:pPr>
      <w:bookmarkStart w:id="27" w:name="_Toc500445095"/>
      <w:r>
        <w:rPr>
          <w:rFonts w:hint="eastAsia"/>
          <w:b/>
          <w:i/>
        </w:rPr>
        <w:t>전투 U</w:t>
      </w:r>
      <w:r>
        <w:rPr>
          <w:b/>
          <w:i/>
        </w:rPr>
        <w:t>I</w:t>
      </w:r>
      <w:bookmarkEnd w:id="27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그라데이션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D43424" w:rsidRDefault="00D43424" w:rsidP="00D43424">
      <w:pPr>
        <w:pStyle w:val="4"/>
        <w:ind w:left="1440" w:hanging="480"/>
      </w:pPr>
      <w:r>
        <w:rPr>
          <w:rFonts w:hint="eastAsia"/>
        </w:rPr>
        <w:t xml:space="preserve">체력 </w:t>
      </w:r>
      <w:r>
        <w:t xml:space="preserve">: </w:t>
      </w:r>
      <w:r w:rsidRPr="00D43424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0C71E7E7">
            <wp:extent cx="3832860" cy="1914485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3867" cy="19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334FB113">
            <wp:extent cx="2001915" cy="3002872"/>
            <wp:effectExtent l="0" t="0" r="0" b="762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15" cy="30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28" w:author="김민정" w:date="2017-12-07T03:56:00Z">
            <w:rPr/>
          </w:rPrChange>
        </w:rPr>
      </w:pPr>
      <w:r w:rsidRPr="00452329">
        <w:rPr>
          <w:rFonts w:hint="eastAsia"/>
          <w:sz w:val="22"/>
          <w:rPrChange w:id="29" w:author="김민정" w:date="2017-12-07T03:56:00Z">
            <w:rPr>
              <w:rFonts w:hint="eastAsia"/>
            </w:rPr>
          </w:rPrChange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r>
        <w:rPr>
          <w:rFonts w:hint="eastAsia"/>
        </w:rPr>
        <w:lastRenderedPageBreak/>
        <w:t xml:space="preserve">마나 </w:t>
      </w:r>
      <w:r>
        <w:t xml:space="preserve">: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01587A7D">
            <wp:extent cx="2001915" cy="3002872"/>
            <wp:effectExtent l="0" t="0" r="0" b="762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15" cy="30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30" w:author="김민정" w:date="2017-12-07T03:56:00Z">
            <w:rPr/>
          </w:rPrChange>
        </w:rPr>
      </w:pPr>
      <w:r w:rsidRPr="00452329">
        <w:rPr>
          <w:rFonts w:hint="eastAsia"/>
          <w:sz w:val="22"/>
          <w:rPrChange w:id="31" w:author="김민정" w:date="2017-12-07T03:56:00Z">
            <w:rPr>
              <w:rFonts w:hint="eastAsia"/>
            </w:rPr>
          </w:rPrChange>
        </w:rPr>
        <w:t>현재</w:t>
      </w:r>
      <w:r w:rsidRPr="00452329">
        <w:rPr>
          <w:sz w:val="22"/>
          <w:rPrChange w:id="32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3" w:author="김민정" w:date="2017-12-07T03:56:00Z">
            <w:rPr>
              <w:rFonts w:hint="eastAsia"/>
            </w:rPr>
          </w:rPrChange>
        </w:rPr>
        <w:t>활성중인</w:t>
      </w:r>
      <w:r w:rsidR="00FB5346" w:rsidRPr="00452329">
        <w:rPr>
          <w:sz w:val="22"/>
          <w:rPrChange w:id="34" w:author="김민정" w:date="2017-12-07T03:56:00Z">
            <w:rPr/>
          </w:rPrChange>
        </w:rPr>
        <w:t xml:space="preserve"> 속성에 따라 UI</w:t>
      </w:r>
      <w:r w:rsidR="00FB5346" w:rsidRPr="00452329">
        <w:rPr>
          <w:rFonts w:hint="eastAsia"/>
          <w:sz w:val="22"/>
          <w:rPrChange w:id="35" w:author="김민정" w:date="2017-12-07T03:56:00Z">
            <w:rPr>
              <w:rFonts w:hint="eastAsia"/>
            </w:rPr>
          </w:rPrChange>
        </w:rPr>
        <w:t>의</w:t>
      </w:r>
      <w:r w:rsidR="00FB5346" w:rsidRPr="00452329">
        <w:rPr>
          <w:sz w:val="22"/>
          <w:rPrChange w:id="36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7" w:author="김민정" w:date="2017-12-07T03:56:00Z">
            <w:rPr>
              <w:rFonts w:hint="eastAsia"/>
            </w:rPr>
          </w:rPrChange>
        </w:rPr>
        <w:t>색이</w:t>
      </w:r>
      <w:r w:rsidR="00FB5346" w:rsidRPr="00452329">
        <w:rPr>
          <w:sz w:val="22"/>
          <w:rPrChange w:id="38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9" w:author="김민정" w:date="2017-12-07T03:56:00Z">
            <w:rPr>
              <w:rFonts w:hint="eastAsia"/>
            </w:rPr>
          </w:rPrChange>
        </w:rPr>
        <w:t>바뀐다</w:t>
      </w:r>
      <w:r w:rsidR="00FB5346" w:rsidRPr="00452329">
        <w:rPr>
          <w:sz w:val="22"/>
          <w:rPrChange w:id="40" w:author="김민정" w:date="2017-12-07T03:56:00Z">
            <w:rPr/>
          </w:rPrChange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5A299A68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58173EC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ins w:id="41" w:author="김민정" w:date="2017-12-07T03:56:00Z">
        <w:r>
          <w:rPr>
            <w:rFonts w:hint="eastAsia"/>
            <w:sz w:val="22"/>
          </w:rPr>
          <w:t>바뀌는 순간 빛이 짧게 터진다.</w:t>
        </w:r>
      </w:ins>
    </w:p>
    <w:p w14:paraId="03099F7A" w14:textId="0A8178F1" w:rsidR="00452329" w:rsidRP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D605" w14:textId="73CA9DB7" w:rsidR="00452329" w:rsidRDefault="00452329">
      <w:pPr>
        <w:widowControl/>
        <w:wordWrap/>
        <w:jc w:val="left"/>
      </w:pPr>
      <w: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r>
        <w:rPr>
          <w:rFonts w:hint="eastAsia"/>
        </w:rPr>
        <w:lastRenderedPageBreak/>
        <w:t>마법진</w:t>
      </w:r>
    </w:p>
    <w:p w14:paraId="7B0647F1" w14:textId="24A9D3C1" w:rsidR="00452329" w:rsidRPr="00DF7F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  <w:rPrChange w:id="42" w:author="김민정" w:date="2017-12-07T04:02:00Z">
            <w:rPr/>
          </w:rPrChange>
        </w:rPr>
      </w:pPr>
      <w:r w:rsidRPr="00DF7F29">
        <w:rPr>
          <w:rFonts w:hint="eastAsia"/>
          <w:sz w:val="22"/>
          <w:rPrChange w:id="43" w:author="김민정" w:date="2017-12-07T04:02:00Z">
            <w:rPr>
              <w:rFonts w:hint="eastAsia"/>
            </w:rPr>
          </w:rPrChange>
        </w:rPr>
        <w:t>스킬을</w:t>
      </w:r>
      <w:r w:rsidRPr="00DF7F29">
        <w:rPr>
          <w:sz w:val="22"/>
          <w:rPrChange w:id="44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45" w:author="김민정" w:date="2017-12-07T04:02:00Z">
            <w:rPr>
              <w:rFonts w:hint="eastAsia"/>
            </w:rPr>
          </w:rPrChange>
        </w:rPr>
        <w:t>바꾸기</w:t>
      </w:r>
      <w:r w:rsidRPr="00DF7F29">
        <w:rPr>
          <w:sz w:val="22"/>
          <w:rPrChange w:id="46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47" w:author="김민정" w:date="2017-12-07T04:02:00Z">
            <w:rPr>
              <w:rFonts w:hint="eastAsia"/>
            </w:rPr>
          </w:rPrChange>
        </w:rPr>
        <w:t>위해</w:t>
      </w:r>
      <w:ins w:id="48" w:author="김민정" w:date="2017-12-07T03:57:00Z">
        <w:r w:rsidR="000F35C0" w:rsidRPr="00DF7F29">
          <w:rPr>
            <w:sz w:val="22"/>
            <w:rPrChange w:id="49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0" w:author="김민정" w:date="2017-12-07T04:02:00Z">
              <w:rPr>
                <w:rFonts w:hint="eastAsia"/>
              </w:rPr>
            </w:rPrChange>
          </w:rPr>
          <w:t>로직을</w:t>
        </w:r>
        <w:r w:rsidR="00C76F2A" w:rsidRPr="00DF7F29">
          <w:rPr>
            <w:sz w:val="22"/>
            <w:rPrChange w:id="51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2" w:author="김민정" w:date="2017-12-07T04:02:00Z">
              <w:rPr>
                <w:rFonts w:hint="eastAsia"/>
              </w:rPr>
            </w:rPrChange>
          </w:rPr>
          <w:t>그릴</w:t>
        </w:r>
        <w:r w:rsidR="00C76F2A" w:rsidRPr="00DF7F29">
          <w:rPr>
            <w:sz w:val="22"/>
            <w:rPrChange w:id="53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4" w:author="김민정" w:date="2017-12-07T04:02:00Z">
              <w:rPr>
                <w:rFonts w:hint="eastAsia"/>
              </w:rPr>
            </w:rPrChange>
          </w:rPr>
          <w:t>경우</w:t>
        </w:r>
        <w:r w:rsidR="00C76F2A" w:rsidRPr="00DF7F29">
          <w:rPr>
            <w:sz w:val="22"/>
            <w:rPrChange w:id="55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6" w:author="김민정" w:date="2017-12-07T04:02:00Z">
              <w:rPr>
                <w:rFonts w:hint="eastAsia"/>
              </w:rPr>
            </w:rPrChange>
          </w:rPr>
          <w:t>버튼을</w:t>
        </w:r>
        <w:r w:rsidR="00C76F2A" w:rsidRPr="00DF7F29">
          <w:rPr>
            <w:sz w:val="22"/>
            <w:rPrChange w:id="57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8" w:author="김민정" w:date="2017-12-07T04:02:00Z">
              <w:rPr>
                <w:rFonts w:hint="eastAsia"/>
              </w:rPr>
            </w:rPrChange>
          </w:rPr>
          <w:t>누른</w:t>
        </w:r>
        <w:r w:rsidR="00C76F2A" w:rsidRPr="00DF7F29">
          <w:rPr>
            <w:sz w:val="22"/>
            <w:rPrChange w:id="59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0" w:author="김민정" w:date="2017-12-07T04:02:00Z">
              <w:rPr>
                <w:rFonts w:hint="eastAsia"/>
              </w:rPr>
            </w:rPrChange>
          </w:rPr>
          <w:t>지점의</w:t>
        </w:r>
        <w:r w:rsidR="00C76F2A" w:rsidRPr="00DF7F29">
          <w:rPr>
            <w:sz w:val="22"/>
            <w:rPrChange w:id="61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2" w:author="김민정" w:date="2017-12-07T04:02:00Z">
              <w:rPr>
                <w:rFonts w:hint="eastAsia"/>
              </w:rPr>
            </w:rPrChange>
          </w:rPr>
          <w:t>위치에서</w:t>
        </w:r>
        <w:r w:rsidR="00C76F2A" w:rsidRPr="00DF7F29">
          <w:rPr>
            <w:sz w:val="22"/>
            <w:rPrChange w:id="63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4" w:author="김민정" w:date="2017-12-07T04:02:00Z">
              <w:rPr>
                <w:rFonts w:hint="eastAsia"/>
              </w:rPr>
            </w:rPrChange>
          </w:rPr>
          <w:t>로직이</w:t>
        </w:r>
        <w:r w:rsidR="00C76F2A" w:rsidRPr="00DF7F29">
          <w:rPr>
            <w:sz w:val="22"/>
            <w:rPrChange w:id="65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6" w:author="김민정" w:date="2017-12-07T04:02:00Z">
              <w:rPr>
                <w:rFonts w:hint="eastAsia"/>
              </w:rPr>
            </w:rPrChange>
          </w:rPr>
          <w:t>시작되</w:t>
        </w:r>
      </w:ins>
      <w:ins w:id="67" w:author="김민정" w:date="2017-12-07T03:58:00Z">
        <w:r w:rsidR="00C76F2A" w:rsidRPr="00DF7F29">
          <w:rPr>
            <w:rFonts w:hint="eastAsia"/>
            <w:sz w:val="22"/>
            <w:rPrChange w:id="68" w:author="김민정" w:date="2017-12-07T04:02:00Z">
              <w:rPr>
                <w:rFonts w:hint="eastAsia"/>
              </w:rPr>
            </w:rPrChange>
          </w:rPr>
          <w:t>며</w:t>
        </w:r>
        <w:r w:rsidR="00C76F2A" w:rsidRPr="00DF7F29">
          <w:rPr>
            <w:sz w:val="22"/>
            <w:rPrChange w:id="69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0" w:author="김민정" w:date="2017-12-07T04:02:00Z">
              <w:rPr>
                <w:rFonts w:hint="eastAsia"/>
              </w:rPr>
            </w:rPrChange>
          </w:rPr>
          <w:t>로직의</w:t>
        </w:r>
        <w:r w:rsidR="00486C45" w:rsidRPr="00DF7F29">
          <w:rPr>
            <w:sz w:val="22"/>
            <w:rPrChange w:id="71" w:author="김민정" w:date="2017-12-07T04:02:00Z">
              <w:rPr/>
            </w:rPrChange>
          </w:rPr>
          <w:t xml:space="preserve"> 전체 크기는 시작점을 기준으로 480*480</w:t>
        </w:r>
        <w:r w:rsidR="00486C45" w:rsidRPr="00DF7F29">
          <w:rPr>
            <w:rFonts w:hint="eastAsia"/>
            <w:sz w:val="22"/>
            <w:rPrChange w:id="72" w:author="김민정" w:date="2017-12-07T04:02:00Z">
              <w:rPr>
                <w:rFonts w:hint="eastAsia"/>
              </w:rPr>
            </w:rPrChange>
          </w:rPr>
          <w:t>의</w:t>
        </w:r>
        <w:r w:rsidR="00486C45" w:rsidRPr="00DF7F29">
          <w:rPr>
            <w:sz w:val="22"/>
            <w:rPrChange w:id="73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4" w:author="김민정" w:date="2017-12-07T04:02:00Z">
              <w:rPr>
                <w:rFonts w:hint="eastAsia"/>
              </w:rPr>
            </w:rPrChange>
          </w:rPr>
          <w:t>크기를</w:t>
        </w:r>
        <w:r w:rsidR="00486C45" w:rsidRPr="00DF7F29">
          <w:rPr>
            <w:sz w:val="22"/>
            <w:rPrChange w:id="75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6" w:author="김민정" w:date="2017-12-07T04:02:00Z">
              <w:rPr>
                <w:rFonts w:hint="eastAsia"/>
              </w:rPr>
            </w:rPrChange>
          </w:rPr>
          <w:t>벗어나지</w:t>
        </w:r>
        <w:r w:rsidR="00486C45" w:rsidRPr="00DF7F29">
          <w:rPr>
            <w:sz w:val="22"/>
            <w:rPrChange w:id="77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8" w:author="김민정" w:date="2017-12-07T04:02:00Z">
              <w:rPr>
                <w:rFonts w:hint="eastAsia"/>
              </w:rPr>
            </w:rPrChange>
          </w:rPr>
          <w:t>않는다</w:t>
        </w:r>
        <w:r w:rsidR="00486C45" w:rsidRPr="00DF7F29">
          <w:rPr>
            <w:sz w:val="22"/>
            <w:rPrChange w:id="79" w:author="김민정" w:date="2017-12-07T04:02:00Z">
              <w:rPr/>
            </w:rPrChange>
          </w:rPr>
          <w:t>.</w:t>
        </w:r>
      </w:ins>
    </w:p>
    <w:p w14:paraId="7809F2A9" w14:textId="00FB203D" w:rsidR="000D3AF8" w:rsidRDefault="000D3AF8" w:rsidP="000D3AF8">
      <w:r w:rsidRPr="000D3AF8">
        <w:rPr>
          <w:noProof/>
        </w:rPr>
        <w:drawing>
          <wp:inline distT="0" distB="0" distL="0" distR="0" wp14:anchorId="34E32D3B" wp14:editId="1B45B9DF">
            <wp:extent cx="5631180" cy="3125478"/>
            <wp:effectExtent l="0" t="0" r="7620" b="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0315" cy="3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433CACFD" w:rsidR="00DF7F29" w:rsidRP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빨강:지나온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78D939C3" w14:textId="7A874CAB" w:rsidR="00DF7F29" w:rsidRDefault="00DF7F29" w:rsidP="00DF7F29">
      <w:pPr>
        <w:jc w:val="center"/>
        <w:rPr>
          <w:ins w:id="80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60020AF9" w:rsidR="00F56667" w:rsidRDefault="00F56667" w:rsidP="00F56667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로직 그리기가 끝나면 시작점을 중심으로 </w:t>
      </w:r>
      <w:r>
        <w:t xml:space="preserve">720*720 </w:t>
      </w:r>
      <w:r>
        <w:rPr>
          <w:rFonts w:hint="eastAsia"/>
        </w:rPr>
        <w:t>크기의 마법진 이미지를 띄워준다.</w:t>
      </w: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7777777" w:rsidR="00AC620F" w:rsidRDefault="00AC620F" w:rsidP="00D808BC">
      <w:pPr>
        <w:widowControl/>
        <w:wordWrap/>
        <w:jc w:val="left"/>
      </w:pPr>
    </w:p>
    <w:p w14:paraId="03F124E2" w14:textId="02AEAC71" w:rsidR="00AC620F" w:rsidRDefault="00AC620F" w:rsidP="00563613">
      <w:pPr>
        <w:pStyle w:val="6"/>
        <w:ind w:left="1920" w:hanging="480"/>
      </w:pPr>
      <w:r>
        <w:rPr>
          <w:rFonts w:hint="eastAsia"/>
        </w:rPr>
        <w:t>스킬</w:t>
      </w:r>
    </w:p>
    <w:p w14:paraId="021A2679" w14:textId="032585C4" w:rsidR="00563613" w:rsidRDefault="00563613" w:rsidP="00563613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스킬 사용 시 모션을 시작하는 순간 </w:t>
      </w:r>
      <w:r w:rsidR="00A021E0">
        <w:rPr>
          <w:rFonts w:hint="eastAsia"/>
        </w:rPr>
        <w:t xml:space="preserve">손의 </w:t>
      </w:r>
      <w:r w:rsidR="00A021E0">
        <w:t>U</w:t>
      </w:r>
      <w:r w:rsidR="00A021E0">
        <w:rPr>
          <w:rFonts w:hint="eastAsia"/>
        </w:rPr>
        <w:t>I가 변한다.</w:t>
      </w:r>
    </w:p>
    <w:p w14:paraId="518954D8" w14:textId="6AACECF2" w:rsidR="00A021E0" w:rsidRPr="00563613" w:rsidRDefault="00A021E0" w:rsidP="00563613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04CD" w14:textId="410C57E4" w:rsidR="00D808BC" w:rsidRPr="00D808BC" w:rsidRDefault="00D808BC" w:rsidP="00D808BC">
      <w:pPr>
        <w:widowControl/>
        <w:wordWrap/>
        <w:jc w:val="left"/>
      </w:pPr>
      <w:r>
        <w:br w:type="page"/>
      </w: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lastRenderedPageBreak/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이 원뿔은 몬스터의 타겟팅 상태와 타겟된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몬스터가 입은 데미지 만큼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76F3B14" w:rsidR="009E41B4" w:rsidRDefault="009E41B4" w:rsidP="009E41B4">
      <w:pPr>
        <w:pStyle w:val="2"/>
        <w:ind w:left="720" w:right="240"/>
        <w:rPr>
          <w:b/>
          <w:i/>
        </w:rPr>
      </w:pPr>
      <w:bookmarkStart w:id="81" w:name="_Toc500445096"/>
      <w:r>
        <w:rPr>
          <w:rFonts w:hint="eastAsia"/>
          <w:b/>
          <w:i/>
        </w:rPr>
        <w:lastRenderedPageBreak/>
        <w:t>이동</w:t>
      </w:r>
      <w:bookmarkEnd w:id="81"/>
    </w:p>
    <w:p w14:paraId="4FADA68B" w14:textId="32FF237C" w:rsidR="009B480B" w:rsidRDefault="00861AD5" w:rsidP="009B480B">
      <w:pPr>
        <w:pStyle w:val="3"/>
      </w:pPr>
      <w:r>
        <w:rPr>
          <w:rFonts w:hint="eastAsia"/>
        </w:rPr>
        <w:t>순간 이동</w:t>
      </w:r>
    </w:p>
    <w:p w14:paraId="32953458" w14:textId="2CF3720A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17AF456">
            <wp:extent cx="3962743" cy="3785944"/>
            <wp:effectExtent l="0" t="0" r="0" b="5080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6371" w14:textId="10019B14" w:rsidR="009B480B" w:rsidRDefault="002056E4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sz w:val="18"/>
        </w:rPr>
        <w:t>Thumbstick</w:t>
      </w:r>
      <w:r w:rsidRPr="00130A66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을 사용하여 전,</w:t>
      </w:r>
      <w:r>
        <w:rPr>
          <w:sz w:val="22"/>
        </w:rPr>
        <w:t xml:space="preserve"> </w:t>
      </w:r>
      <w:r>
        <w:rPr>
          <w:rFonts w:hint="eastAsia"/>
          <w:sz w:val="22"/>
        </w:rPr>
        <w:t>후,</w:t>
      </w:r>
      <w:r>
        <w:rPr>
          <w:sz w:val="22"/>
        </w:rPr>
        <w:t xml:space="preserve"> </w:t>
      </w:r>
      <w:r>
        <w:rPr>
          <w:rFonts w:hint="eastAsia"/>
          <w:sz w:val="22"/>
        </w:rPr>
        <w:t>좌,</w:t>
      </w:r>
      <w:r>
        <w:rPr>
          <w:sz w:val="22"/>
        </w:rPr>
        <w:t xml:space="preserve"> </w:t>
      </w:r>
      <w:r>
        <w:rPr>
          <w:rFonts w:hint="eastAsia"/>
          <w:sz w:val="22"/>
        </w:rPr>
        <w:t>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좌 대각선,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우 대각선의 </w:t>
      </w:r>
      <w:r>
        <w:rPr>
          <w:sz w:val="22"/>
        </w:rPr>
        <w:t>6</w:t>
      </w:r>
      <w:r>
        <w:rPr>
          <w:rFonts w:hint="eastAsia"/>
          <w:sz w:val="22"/>
        </w:rPr>
        <w:t>방위로 정해진 거리만큼 순간이동을 한다.</w:t>
      </w:r>
    </w:p>
    <w:p w14:paraId="28A71201" w14:textId="7AC0BDB7" w:rsidR="00A643A1" w:rsidRPr="00130A66" w:rsidRDefault="00A643A1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>캐릭터 초기 이동값은 전체 맵</w:t>
      </w:r>
      <w:r w:rsidR="007B3746">
        <w:rPr>
          <w:sz w:val="22"/>
        </w:rPr>
        <w:t>(128*128)</w:t>
      </w:r>
      <w:r w:rsidR="007B3746">
        <w:rPr>
          <w:rFonts w:hint="eastAsia"/>
          <w:sz w:val="22"/>
        </w:rPr>
        <w:t xml:space="preserve">에서 </w:t>
      </w:r>
      <w:r w:rsidR="007B3746">
        <w:rPr>
          <w:sz w:val="22"/>
        </w:rPr>
        <w:t>2</w:t>
      </w:r>
      <w:r w:rsidR="007B3746">
        <w:rPr>
          <w:rFonts w:hint="eastAsia"/>
          <w:sz w:val="22"/>
        </w:rPr>
        <w:t xml:space="preserve">이며 위 이미지에선 </w:t>
      </w:r>
      <w:r w:rsidR="007B3746">
        <w:rPr>
          <w:sz w:val="22"/>
        </w:rPr>
        <w:t>4</w:t>
      </w:r>
      <w:r>
        <w:rPr>
          <w:rFonts w:hint="eastAsia"/>
          <w:sz w:val="22"/>
        </w:rPr>
        <w:t>이다.</w:t>
      </w:r>
    </w:p>
    <w:p w14:paraId="445DB4CD" w14:textId="77777777" w:rsidR="009B480B" w:rsidRDefault="009B480B" w:rsidP="009B480B"/>
    <w:p w14:paraId="59EDF2A4" w14:textId="24DD8BF7" w:rsidR="009B480B" w:rsidRDefault="009B480B" w:rsidP="00130A66">
      <w:pPr>
        <w:pStyle w:val="3"/>
      </w:pPr>
      <w:r>
        <w:rPr>
          <w:rFonts w:hint="eastAsia"/>
        </w:rPr>
        <w:t xml:space="preserve">플레이어가 </w:t>
      </w:r>
      <w:r w:rsidR="00861AD5">
        <w:rPr>
          <w:rFonts w:hint="eastAsia"/>
        </w:rPr>
        <w:t>이동 제한의</w:t>
      </w:r>
      <w:r>
        <w:rPr>
          <w:rFonts w:hint="eastAsia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>게임 내에서 이동이 걷는 모션으로 설정될 경우 이동할 때마다 카메라의 상하 값이 바뀌어 플레이어의 멀미를 가속화 시킬 수 있다.</w:t>
      </w:r>
    </w:p>
    <w:p w14:paraId="0F639A68" w14:textId="377DC855" w:rsidR="009B480B" w:rsidRPr="009B480B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82" w:name="_Toc500445097"/>
      <w:r>
        <w:rPr>
          <w:rFonts w:hint="eastAsia"/>
          <w:b/>
          <w:i/>
        </w:rPr>
        <w:lastRenderedPageBreak/>
        <w:t>전투</w:t>
      </w:r>
      <w:bookmarkEnd w:id="82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29483424" w:rsidR="007665A7" w:rsidRDefault="006558EB" w:rsidP="00461486">
      <w:pPr>
        <w:jc w:val="center"/>
      </w:pPr>
      <w:r w:rsidRPr="00B156EF">
        <w:rPr>
          <w:noProof/>
        </w:rPr>
        <w:drawing>
          <wp:inline distT="0" distB="0" distL="0" distR="0" wp14:anchorId="52051BCC" wp14:editId="29084F55">
            <wp:extent cx="5399881" cy="4175760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8143" cy="41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19E03A37">
            <wp:extent cx="5463540" cy="3920399"/>
            <wp:effectExtent l="0" t="0" r="3810" b="4445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0310" cy="39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r>
        <w:t>5</w:t>
      </w:r>
      <w:r>
        <w:rPr>
          <w:rFonts w:hint="eastAsia"/>
        </w:rPr>
        <w:t xml:space="preserve">종류 </w:t>
      </w:r>
      <w:r>
        <w:t>:</w:t>
      </w:r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443B477C" w:rsidR="009A639B" w:rsidRDefault="009A639B" w:rsidP="009A639B">
      <w:pPr>
        <w:pStyle w:val="4"/>
        <w:ind w:left="1440" w:hanging="480"/>
      </w:pPr>
      <w:r>
        <w:rPr>
          <w:rFonts w:hint="eastAsia"/>
        </w:rPr>
        <w:t>일반 공격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1322E46" w14:textId="49F77BF4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각 속성마다 일반 공격과</w:t>
      </w:r>
      <w:r w:rsidR="00D0647D" w:rsidRPr="00D0647D">
        <w:rPr>
          <w:rFonts w:hint="eastAsia"/>
          <w:sz w:val="22"/>
        </w:rPr>
        <w:t xml:space="preserve"> 스킬 5가지가 있다.</w:t>
      </w:r>
    </w:p>
    <w:p w14:paraId="6BC29167" w14:textId="4699CA03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일반 공격과 스킬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7B0D2B39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 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77777777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623E96F6" w14:textId="59FF438C" w:rsidR="004C0525" w:rsidRDefault="00852798" w:rsidP="00C06657">
      <w:pPr>
        <w:pStyle w:val="4"/>
        <w:ind w:left="1440" w:hanging="480"/>
      </w:pPr>
      <w:r>
        <w:rPr>
          <w:rFonts w:hint="eastAsia"/>
        </w:rPr>
        <w:t>일반 공격</w:t>
      </w:r>
      <w:r w:rsidR="008C047F">
        <w:rPr>
          <w:rFonts w:hint="eastAsia"/>
        </w:rPr>
        <w:t>=버튼 공격</w:t>
      </w:r>
    </w:p>
    <w:p w14:paraId="30CF3EE2" w14:textId="094D59FF" w:rsidR="00C06657" w:rsidRDefault="002D7672" w:rsidP="00C06657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모든</w:t>
      </w:r>
      <w:r w:rsidR="00C06657">
        <w:rPr>
          <w:rFonts w:hint="eastAsia"/>
        </w:rPr>
        <w:t xml:space="preserve"> 속성의 일반 공격은</w:t>
      </w:r>
      <w:r>
        <w:rPr>
          <w:rFonts w:hint="eastAsia"/>
        </w:rPr>
        <w:t xml:space="preserve"> 버튼을 한 번 누를 때 하나의 피사체가 타게팅 된 적에게 날아가며 그 공격력은 모든 스킬들 중에서 가장 낮다.</w:t>
      </w:r>
    </w:p>
    <w:p w14:paraId="2F4FB53E" w14:textId="3BCA9F73" w:rsidR="002D7672" w:rsidRDefault="002D7672" w:rsidP="00C06657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속성마다 피사체의 모양이 다르다.</w:t>
      </w:r>
    </w:p>
    <w:p w14:paraId="12DBC9FE" w14:textId="550D1DD9" w:rsidR="007372AD" w:rsidRDefault="00E10D9B" w:rsidP="00E10D9B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t>공격에 차징 개념이 없다.</w:t>
      </w:r>
    </w:p>
    <w:p w14:paraId="733EF4DB" w14:textId="77777777" w:rsidR="00E10D9B" w:rsidRDefault="00E10D9B" w:rsidP="00E10D9B">
      <w:pPr>
        <w:pStyle w:val="a3"/>
        <w:ind w:leftChars="0" w:left="1160"/>
      </w:pPr>
    </w:p>
    <w:p w14:paraId="2264AF44" w14:textId="381D7098" w:rsidR="007372AD" w:rsidRPr="00C06657" w:rsidRDefault="00890537" w:rsidP="00890537">
      <w:pPr>
        <w:jc w:val="center"/>
      </w:pPr>
      <w:r w:rsidRPr="00890537">
        <w:rPr>
          <w:noProof/>
        </w:rPr>
        <w:drawing>
          <wp:inline distT="0" distB="0" distL="0" distR="0" wp14:anchorId="5C7538B4" wp14:editId="180D4828">
            <wp:extent cx="3584449" cy="6858000"/>
            <wp:effectExtent l="0" t="0" r="0" b="0"/>
            <wp:docPr id="8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408D8E86-C9B5-4352-8F99-2E56ECF59A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408D8E86-C9B5-4352-8F99-2E56ECF59A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84449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F726" w14:textId="60E72677" w:rsidR="00852798" w:rsidRDefault="00852798" w:rsidP="00C06657">
      <w:pPr>
        <w:pStyle w:val="4"/>
        <w:ind w:left="1440" w:hanging="480"/>
      </w:pPr>
      <w:r>
        <w:rPr>
          <w:rFonts w:hint="eastAsia"/>
        </w:rPr>
        <w:lastRenderedPageBreak/>
        <w:t>스킬 사용</w:t>
      </w:r>
      <w:r w:rsidR="00E60FCB">
        <w:rPr>
          <w:rFonts w:hint="eastAsia"/>
        </w:rPr>
        <w:t>=모션 공격</w:t>
      </w:r>
    </w:p>
    <w:p w14:paraId="27246572" w14:textId="39FAB607" w:rsidR="00AD38EF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플레이어가 사용하는 스킬과 보스 몬스터가 사용하는 스킬</w:t>
      </w:r>
      <w:r w:rsidRPr="00C06657">
        <w:rPr>
          <w:sz w:val="22"/>
        </w:rPr>
        <w:t xml:space="preserve">은 </w:t>
      </w:r>
      <w:r w:rsidRPr="00C06657">
        <w:rPr>
          <w:rFonts w:hint="eastAsia"/>
          <w:sz w:val="22"/>
        </w:rPr>
        <w:t>같다.</w:t>
      </w:r>
    </w:p>
    <w:p w14:paraId="5901A336" w14:textId="5BD838D6" w:rsidR="00C06657" w:rsidRPr="00C06657" w:rsidRDefault="00C06657" w:rsidP="00C06657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06657">
        <w:rPr>
          <w:rFonts w:hint="eastAsia"/>
          <w:sz w:val="22"/>
        </w:rPr>
        <w:t>단,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플레이어의 스킬은 사용에 절차가 있고,</w:t>
      </w:r>
      <w:r w:rsidRPr="00C06657">
        <w:rPr>
          <w:sz w:val="22"/>
        </w:rPr>
        <w:t xml:space="preserve"> </w:t>
      </w:r>
      <w:r w:rsidRPr="00C06657">
        <w:rPr>
          <w:rFonts w:hint="eastAsia"/>
          <w:sz w:val="22"/>
        </w:rPr>
        <w:t>응용이 자유롭다.</w:t>
      </w:r>
    </w:p>
    <w:p w14:paraId="2C2AB752" w14:textId="3F2EE162" w:rsidR="00C06657" w:rsidRDefault="00C06657" w:rsidP="00C06657"/>
    <w:p w14:paraId="04893CEE" w14:textId="0894DAA2" w:rsidR="00F21D15" w:rsidRDefault="00F21D15" w:rsidP="00F21D15">
      <w:pPr>
        <w:pStyle w:val="4"/>
        <w:ind w:left="1440" w:hanging="480"/>
      </w:pPr>
      <w:r>
        <w:rPr>
          <w:rFonts w:hint="eastAsia"/>
        </w:rPr>
        <w:t>속성 별 스킬 특징</w:t>
      </w:r>
    </w:p>
    <w:p w14:paraId="51942296" w14:textId="77777777" w:rsidR="00CF2449" w:rsidRPr="00CF2449" w:rsidRDefault="00CF2449" w:rsidP="00CF2449"/>
    <w:p w14:paraId="213ACDC9" w14:textId="77777777" w:rsidR="00CF2449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t>아즈라</w:t>
      </w:r>
    </w:p>
    <w:p w14:paraId="00A0EA30" w14:textId="11A0D235" w:rsidR="00CF2449" w:rsidRPr="00CF2449" w:rsidRDefault="00CF2449" w:rsidP="00CF2449">
      <w:pPr>
        <w:pStyle w:val="5"/>
        <w:ind w:left="1640" w:hanging="440"/>
        <w:rPr>
          <w:b/>
        </w:rPr>
      </w:pPr>
      <w:r w:rsidRPr="00CF2449">
        <w:rPr>
          <w:noProof/>
          <w:sz w:val="22"/>
        </w:rPr>
        <w:drawing>
          <wp:inline distT="0" distB="0" distL="0" distR="0" wp14:anchorId="4E9CF27E" wp14:editId="760FBA37">
            <wp:extent cx="2784260" cy="1856173"/>
            <wp:effectExtent l="0" t="0" r="0" b="0"/>
            <wp:docPr id="3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4BCF4550-6DB0-4E3E-9B9E-F60D5F4010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4BCF4550-6DB0-4E3E-9B9E-F60D5F4010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053" w14:textId="049BF362" w:rsidR="00CF2449" w:rsidRP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F2449">
        <w:rPr>
          <w:rFonts w:hint="eastAsia"/>
          <w:sz w:val="22"/>
        </w:rPr>
        <w:t>마나를 에너지체로 만들어 던지거나 유도시킨다.</w:t>
      </w:r>
    </w:p>
    <w:p w14:paraId="6DD4B1F1" w14:textId="2D7E06CF" w:rsidR="00CF2449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CF2449">
        <w:rPr>
          <w:rFonts w:hint="eastAsia"/>
          <w:sz w:val="22"/>
        </w:rPr>
        <w:t xml:space="preserve">모션 </w:t>
      </w:r>
      <w:r w:rsidRPr="00CF2449">
        <w:rPr>
          <w:sz w:val="22"/>
        </w:rPr>
        <w:t xml:space="preserve">: </w:t>
      </w:r>
      <w:r w:rsidRPr="00CF2449">
        <w:rPr>
          <w:rFonts w:hint="eastAsia"/>
          <w:sz w:val="22"/>
        </w:rPr>
        <w:t>차징에 따른 발사체의 크기와 형태의 변화를 주로 취한다.</w:t>
      </w:r>
    </w:p>
    <w:p w14:paraId="56D811C2" w14:textId="77777777" w:rsidR="00CF2449" w:rsidRPr="00CF2449" w:rsidRDefault="00CF2449" w:rsidP="00CF2449">
      <w:pPr>
        <w:pStyle w:val="a3"/>
        <w:ind w:leftChars="0" w:left="1160"/>
        <w:rPr>
          <w:sz w:val="22"/>
        </w:rPr>
      </w:pPr>
    </w:p>
    <w:p w14:paraId="30E14E96" w14:textId="77777777" w:rsidR="00CF2449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t>세이콴</w:t>
      </w:r>
    </w:p>
    <w:p w14:paraId="4D6ED79C" w14:textId="0060051F" w:rsidR="00F21D15" w:rsidRPr="00BD3270" w:rsidRDefault="00CF2449" w:rsidP="00CF2449">
      <w:pPr>
        <w:pStyle w:val="5"/>
        <w:ind w:left="1640" w:hanging="440"/>
        <w:rPr>
          <w:b/>
          <w:sz w:val="22"/>
        </w:rPr>
      </w:pPr>
      <w:r w:rsidRPr="00BD3270">
        <w:rPr>
          <w:noProof/>
          <w:sz w:val="22"/>
        </w:rPr>
        <w:drawing>
          <wp:inline distT="0" distB="0" distL="0" distR="0" wp14:anchorId="4C81247C" wp14:editId="1647E3F7">
            <wp:extent cx="2784260" cy="1856173"/>
            <wp:effectExtent l="0" t="0" r="0" b="0"/>
            <wp:docPr id="4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917DD23-C9DD-4549-BCA3-B2F1DAB562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917DD23-C9DD-4549-BCA3-B2F1DAB562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87F" w14:textId="6EEC6986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마나를 투영시켜 무기를 만들어 사용한다.</w:t>
      </w:r>
    </w:p>
    <w:p w14:paraId="7E993BC0" w14:textId="2E78F8B5" w:rsidR="00CF2449" w:rsidRPr="00BD3270" w:rsidRDefault="00CF2449" w:rsidP="00CF2449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 xml:space="preserve">: </w:t>
      </w:r>
      <w:r w:rsidRPr="00BD3270">
        <w:rPr>
          <w:rFonts w:hint="eastAsia"/>
          <w:sz w:val="22"/>
        </w:rPr>
        <w:t>무기의 투영과 사용 동작</w:t>
      </w:r>
      <w:r w:rsidR="007F18D6" w:rsidRPr="00BD3270">
        <w:rPr>
          <w:rFonts w:hint="eastAsia"/>
          <w:sz w:val="22"/>
        </w:rPr>
        <w:t>을 모방하는 모션을 취한다.</w:t>
      </w:r>
    </w:p>
    <w:p w14:paraId="45EF7869" w14:textId="77540C0B" w:rsidR="00CF2449" w:rsidRPr="00CF2449" w:rsidRDefault="00CF2449" w:rsidP="00CF2449">
      <w:pPr>
        <w:jc w:val="center"/>
      </w:pPr>
    </w:p>
    <w:p w14:paraId="5C583B76" w14:textId="77777777" w:rsidR="00BD327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lastRenderedPageBreak/>
        <w:t>비제</w:t>
      </w:r>
    </w:p>
    <w:p w14:paraId="2151F241" w14:textId="19260DF1" w:rsidR="00F21D15" w:rsidRDefault="00BD3270" w:rsidP="00CF2449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20525662" wp14:editId="11C8C14D">
            <wp:extent cx="2784260" cy="1856173"/>
            <wp:effectExtent l="0" t="0" r="0" b="0"/>
            <wp:docPr id="4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BC2CB86-5DD8-4C72-9561-117563F2BA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BC2CB86-5DD8-4C72-9561-117563F2BA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AF5" w14:textId="03A584A0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>개인 혹은 다수의 적에게 전기와 낙뢰를 활용한 공격을 한다.</w:t>
      </w:r>
    </w:p>
    <w:p w14:paraId="7FDD9CCD" w14:textId="288E5437" w:rsidR="00BD3270" w:rsidRPr="00BD3270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BD3270">
        <w:rPr>
          <w:rFonts w:hint="eastAsia"/>
          <w:sz w:val="22"/>
        </w:rPr>
        <w:t xml:space="preserve">모션 </w:t>
      </w:r>
      <w:r w:rsidRPr="00BD3270">
        <w:rPr>
          <w:sz w:val="22"/>
        </w:rPr>
        <w:t xml:space="preserve">: </w:t>
      </w:r>
      <w:r w:rsidRPr="00BD3270">
        <w:rPr>
          <w:rFonts w:hint="eastAsia"/>
          <w:sz w:val="22"/>
        </w:rPr>
        <w:t>위치 트레킹으로 범위나 전기가 흐르는 지점</w:t>
      </w:r>
      <w:r>
        <w:rPr>
          <w:rFonts w:hint="eastAsia"/>
          <w:sz w:val="22"/>
        </w:rPr>
        <w:t>이나 낙뢰를 조종하는</w:t>
      </w:r>
      <w:r w:rsidRPr="00BD3270">
        <w:rPr>
          <w:rFonts w:hint="eastAsia"/>
          <w:sz w:val="22"/>
        </w:rPr>
        <w:t xml:space="preserve"> 모션 형태이다.</w:t>
      </w:r>
    </w:p>
    <w:p w14:paraId="6EBC9B38" w14:textId="41E7A7A7" w:rsidR="00CF2449" w:rsidRPr="00CF2449" w:rsidRDefault="00CF2449" w:rsidP="00CF2449">
      <w:pPr>
        <w:jc w:val="center"/>
      </w:pPr>
    </w:p>
    <w:p w14:paraId="28F18FDF" w14:textId="77777777" w:rsidR="005F2AD0" w:rsidRDefault="00F21D15" w:rsidP="00CF2449">
      <w:pPr>
        <w:pStyle w:val="5"/>
        <w:ind w:left="1680" w:hanging="480"/>
        <w:rPr>
          <w:b/>
        </w:rPr>
      </w:pPr>
      <w:r w:rsidRPr="00CF2449">
        <w:rPr>
          <w:rFonts w:hint="eastAsia"/>
          <w:b/>
        </w:rPr>
        <w:t>베르베시</w:t>
      </w:r>
    </w:p>
    <w:p w14:paraId="1BFB03A7" w14:textId="4B7FC029" w:rsidR="00CF2449" w:rsidRPr="005F2AD0" w:rsidRDefault="005F2AD0" w:rsidP="005F2AD0">
      <w:pPr>
        <w:pStyle w:val="5"/>
        <w:ind w:left="1680" w:hanging="480"/>
        <w:rPr>
          <w:b/>
        </w:rPr>
      </w:pPr>
      <w:r w:rsidRPr="00CF2449">
        <w:rPr>
          <w:noProof/>
        </w:rPr>
        <w:drawing>
          <wp:inline distT="0" distB="0" distL="0" distR="0" wp14:anchorId="32BBB438" wp14:editId="65FDA7BA">
            <wp:extent cx="2784260" cy="1856173"/>
            <wp:effectExtent l="0" t="0" r="0" b="0"/>
            <wp:docPr id="4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FF73F6C-8BE6-43D2-AF84-1C52E24535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FF73F6C-8BE6-43D2-AF84-1C52E24535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6064" w14:textId="00B40080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마수의 파편이나 가시를 이용하여 적을 공격하거나 저주를 내린다.</w:t>
      </w:r>
    </w:p>
    <w:p w14:paraId="1483DC49" w14:textId="79F53B51" w:rsidR="00BD3270" w:rsidRPr="00FA1552" w:rsidRDefault="00BD3270" w:rsidP="00BD3270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 xml:space="preserve">: </w:t>
      </w:r>
      <w:r w:rsidR="00FA1552" w:rsidRPr="00FA1552">
        <w:rPr>
          <w:rFonts w:hint="eastAsia"/>
          <w:sz w:val="22"/>
        </w:rPr>
        <w:t>폴리곤을 늘이거나 원하는 방향으로 이동시키는 동작을 한다.</w:t>
      </w:r>
    </w:p>
    <w:p w14:paraId="4FF18823" w14:textId="77777777" w:rsidR="00FA1552" w:rsidRDefault="00FA1552" w:rsidP="00FA1552">
      <w:pPr>
        <w:pStyle w:val="a3"/>
        <w:ind w:leftChars="0" w:left="1160"/>
      </w:pPr>
    </w:p>
    <w:p w14:paraId="376CB48D" w14:textId="77777777" w:rsidR="005F2AD0" w:rsidRDefault="00F21D15" w:rsidP="005F2AD0">
      <w:pPr>
        <w:pStyle w:val="5"/>
        <w:ind w:left="1680" w:hanging="480"/>
        <w:jc w:val="left"/>
        <w:rPr>
          <w:b/>
        </w:rPr>
      </w:pPr>
      <w:r w:rsidRPr="00CF2449">
        <w:rPr>
          <w:rFonts w:hint="eastAsia"/>
          <w:b/>
        </w:rPr>
        <w:t>델</w:t>
      </w:r>
    </w:p>
    <w:p w14:paraId="389FD931" w14:textId="0FFB515A" w:rsidR="00CF2449" w:rsidRPr="005F2AD0" w:rsidRDefault="005F2AD0" w:rsidP="005F2AD0">
      <w:pPr>
        <w:pStyle w:val="5"/>
        <w:ind w:left="1680" w:hanging="480"/>
        <w:jc w:val="left"/>
        <w:rPr>
          <w:b/>
        </w:rPr>
      </w:pPr>
      <w:r w:rsidRPr="00CF2449">
        <w:rPr>
          <w:noProof/>
        </w:rPr>
        <w:drawing>
          <wp:inline distT="0" distB="0" distL="0" distR="0" wp14:anchorId="3F940A37" wp14:editId="2D58B8EC">
            <wp:extent cx="2784260" cy="1856173"/>
            <wp:effectExtent l="0" t="0" r="0" b="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790DE913-71D6-4190-8A34-E8A74EF15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790DE913-71D6-4190-8A34-E8A74EF15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60" cy="185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5C7C" w14:textId="629A0F12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>음율로 시간을 조종하여 버프를 걸거나 적을 교란시킨다.</w:t>
      </w:r>
    </w:p>
    <w:p w14:paraId="0288CB10" w14:textId="77777777" w:rsidR="00FA1552" w:rsidRPr="00FA1552" w:rsidRDefault="00FA1552" w:rsidP="00FA155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FA1552">
        <w:rPr>
          <w:rFonts w:hint="eastAsia"/>
          <w:sz w:val="22"/>
        </w:rPr>
        <w:t xml:space="preserve">모션 </w:t>
      </w:r>
      <w:r w:rsidRPr="00FA1552">
        <w:rPr>
          <w:sz w:val="22"/>
        </w:rPr>
        <w:t xml:space="preserve">: </w:t>
      </w:r>
      <w:r w:rsidRPr="00FA1552">
        <w:rPr>
          <w:rFonts w:hint="eastAsia"/>
          <w:sz w:val="22"/>
        </w:rPr>
        <w:t>무기의 투영과 사용 동작을 모방하는 모션을 취한다.</w:t>
      </w:r>
    </w:p>
    <w:p w14:paraId="43EE6990" w14:textId="73E28B26" w:rsidR="00AD38EF" w:rsidRPr="004C0525" w:rsidRDefault="00AD38EF" w:rsidP="00AD38EF">
      <w:pPr>
        <w:widowControl/>
        <w:wordWrap/>
        <w:jc w:val="left"/>
      </w:pPr>
    </w:p>
    <w:p w14:paraId="16323642" w14:textId="5A2CAA42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타게팅</w:t>
      </w:r>
    </w:p>
    <w:p w14:paraId="7E8C9517" w14:textId="31E20899" w:rsidR="00051E32" w:rsidRDefault="00051E32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051E32">
        <w:rPr>
          <w:rFonts w:hint="eastAsia"/>
          <w:sz w:val="22"/>
        </w:rPr>
        <w:t xml:space="preserve">트리거로 플레이 중 </w:t>
      </w:r>
      <w:r>
        <w:rPr>
          <w:rFonts w:hint="eastAsia"/>
          <w:sz w:val="22"/>
        </w:rPr>
        <w:t xml:space="preserve">전투 모드를 </w:t>
      </w:r>
      <w:r w:rsidRPr="00051E32">
        <w:rPr>
          <w:sz w:val="22"/>
        </w:rPr>
        <w:t>(</w:t>
      </w:r>
      <w:r w:rsidRPr="00051E32">
        <w:rPr>
          <w:rFonts w:hint="eastAsia"/>
          <w:sz w:val="22"/>
        </w:rPr>
        <w:t>공격 대응 모드/타겟 추적 모드)</w:t>
      </w:r>
      <w:r>
        <w:rPr>
          <w:rFonts w:hint="eastAsia"/>
          <w:sz w:val="22"/>
        </w:rPr>
        <w:t>에서</w:t>
      </w:r>
      <w:r w:rsidRPr="00051E32">
        <w:rPr>
          <w:rFonts w:hint="eastAsia"/>
          <w:sz w:val="22"/>
        </w:rPr>
        <w:t xml:space="preserve"> 번갈아 </w:t>
      </w:r>
      <w:r w:rsidR="00023A7E">
        <w:rPr>
          <w:rFonts w:hint="eastAsia"/>
          <w:sz w:val="22"/>
        </w:rPr>
        <w:t>사용</w:t>
      </w:r>
      <w:r w:rsidRPr="00051E3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가능하다.</w:t>
      </w:r>
    </w:p>
    <w:p w14:paraId="4770ABF9" w14:textId="1F2D364D" w:rsidR="00023A7E" w:rsidRDefault="00023A7E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>기본 설정은 타겟 추적 모드로 되어 있다.</w:t>
      </w:r>
    </w:p>
    <w:p w14:paraId="2488FD2B" w14:textId="77777777" w:rsidR="00023A7E" w:rsidRPr="00051E32" w:rsidRDefault="00023A7E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</w:p>
    <w:p w14:paraId="337EE180" w14:textId="4167C7E6" w:rsidR="00051E32" w:rsidRDefault="00051E32" w:rsidP="00051E32">
      <w:pPr>
        <w:pStyle w:val="4"/>
        <w:ind w:left="1440" w:hanging="480"/>
      </w:pPr>
      <w:r>
        <w:rPr>
          <w:rFonts w:hint="eastAsia"/>
        </w:rPr>
        <w:t>공격 대응 모드</w:t>
      </w:r>
    </w:p>
    <w:p w14:paraId="109DA1B0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7B6F54D3" w:rsidR="00051E32" w:rsidRDefault="00514827" w:rsidP="00514827">
      <w:pPr>
        <w:jc w:val="center"/>
      </w:pPr>
      <w:r w:rsidRPr="00514827">
        <w:rPr>
          <w:noProof/>
        </w:rPr>
        <w:drawing>
          <wp:inline distT="0" distB="0" distL="0" distR="0" wp14:anchorId="79161EE1" wp14:editId="60ABA43C">
            <wp:extent cx="3657600" cy="2438400"/>
            <wp:effectExtent l="0" t="0" r="0" b="0"/>
            <wp:docPr id="44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C743C364-944A-4F59-8516-D38F29C071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C743C364-944A-4F59-8516-D38F29C071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1CA6378E" w14:textId="35C100EF" w:rsidR="00051E32" w:rsidRPr="00051E32" w:rsidRDefault="00514827" w:rsidP="00514827">
      <w:pPr>
        <w:jc w:val="center"/>
      </w:pPr>
      <w:r w:rsidRPr="00514827">
        <w:rPr>
          <w:noProof/>
        </w:rPr>
        <w:drawing>
          <wp:inline distT="0" distB="0" distL="0" distR="0" wp14:anchorId="484DA4E5" wp14:editId="65BBB763">
            <wp:extent cx="3657600" cy="2438400"/>
            <wp:effectExtent l="0" t="0" r="0" b="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F1F8" w14:textId="77777777" w:rsidR="004C0525" w:rsidRPr="00051E32" w:rsidRDefault="004C0525" w:rsidP="004C0525"/>
    <w:sectPr w:rsidR="004C0525" w:rsidRPr="00051E32" w:rsidSect="001064AF">
      <w:headerReference w:type="default" r:id="rId52"/>
      <w:footerReference w:type="default" r:id="rId53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391066" w14:textId="77777777" w:rsidR="005262A2" w:rsidRDefault="005262A2" w:rsidP="002002E4">
      <w:r>
        <w:separator/>
      </w:r>
    </w:p>
  </w:endnote>
  <w:endnote w:type="continuationSeparator" w:id="0">
    <w:p w14:paraId="0D93979E" w14:textId="77777777" w:rsidR="005262A2" w:rsidRDefault="005262A2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F21D15" w:rsidRDefault="00F21D15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F21D15" w14:paraId="330082CC" w14:textId="77777777" w:rsidTr="00F41E20">
      <w:tc>
        <w:tcPr>
          <w:tcW w:w="9730" w:type="dxa"/>
        </w:tcPr>
        <w:p w14:paraId="131BF7DD" w14:textId="5CC8F2DE" w:rsidR="00F21D15" w:rsidRPr="00F41E20" w:rsidRDefault="00F21D15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 w:rsidR="00C33688">
            <w:rPr>
              <w:b/>
              <w:bCs/>
              <w:noProof/>
            </w:rPr>
            <w:t>2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 w:rsidR="00C33688">
            <w:rPr>
              <w:b/>
              <w:bCs/>
              <w:noProof/>
            </w:rPr>
            <w:t>29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F21D15" w:rsidRDefault="00F21D1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E4AA71" w14:textId="77777777" w:rsidR="005262A2" w:rsidRDefault="005262A2" w:rsidP="002002E4">
      <w:r>
        <w:separator/>
      </w:r>
    </w:p>
  </w:footnote>
  <w:footnote w:type="continuationSeparator" w:id="0">
    <w:p w14:paraId="10DEF3F9" w14:textId="77777777" w:rsidR="005262A2" w:rsidRDefault="005262A2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F21D15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F21D15" w:rsidRPr="00F41E20" w:rsidRDefault="00F21D15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F21D15" w:rsidRPr="00F41E20" w:rsidRDefault="00F21D15" w:rsidP="00AE257F">
          <w:pPr>
            <w:pStyle w:val="a8"/>
            <w:jc w:val="center"/>
          </w:pPr>
          <w:r>
            <w:rPr>
              <w:rFonts w:hint="eastAsia"/>
            </w:rPr>
            <w:t>자각마녀</w:t>
          </w:r>
        </w:p>
      </w:tc>
      <w:tc>
        <w:tcPr>
          <w:tcW w:w="3087" w:type="dxa"/>
        </w:tcPr>
        <w:p w14:paraId="7C970211" w14:textId="65C9F6ED" w:rsidR="00F21D15" w:rsidRPr="00F41E20" w:rsidRDefault="00F21D15" w:rsidP="00500EC8">
          <w:pPr>
            <w:pStyle w:val="a8"/>
            <w:jc w:val="right"/>
          </w:pPr>
          <w:r>
            <w:rPr>
              <w:rFonts w:hint="eastAsia"/>
            </w:rPr>
            <w:t xml:space="preserve">작성자 : 전현우, 김민정   </w:t>
          </w:r>
        </w:p>
      </w:tc>
    </w:tr>
  </w:tbl>
  <w:p w14:paraId="08D9270E" w14:textId="58D0A790" w:rsidR="00F21D15" w:rsidRPr="002002E4" w:rsidRDefault="00F21D15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2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21B"/>
    <w:rsid w:val="001967BF"/>
    <w:rsid w:val="00196AEB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76D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EAD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672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355C"/>
    <w:rsid w:val="0052569A"/>
    <w:rsid w:val="00525D29"/>
    <w:rsid w:val="005262A2"/>
    <w:rsid w:val="00526B94"/>
    <w:rsid w:val="00526D65"/>
    <w:rsid w:val="00526EDD"/>
    <w:rsid w:val="00527207"/>
    <w:rsid w:val="00527250"/>
    <w:rsid w:val="00527E26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2AD0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2AD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204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229F"/>
    <w:rsid w:val="00772387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8D6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537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CB7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E7C"/>
    <w:rsid w:val="00B873C8"/>
    <w:rsid w:val="00B875C5"/>
    <w:rsid w:val="00B876A1"/>
    <w:rsid w:val="00B8775A"/>
    <w:rsid w:val="00B8777E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368C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270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657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3688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449"/>
    <w:rsid w:val="00CF2833"/>
    <w:rsid w:val="00CF2C34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D43"/>
    <w:rsid w:val="00D90F17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45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9B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D76"/>
    <w:rsid w:val="00E45D88"/>
    <w:rsid w:val="00E45F8B"/>
    <w:rsid w:val="00E46D9B"/>
    <w:rsid w:val="00E47513"/>
    <w:rsid w:val="00E4797F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BD7"/>
    <w:rsid w:val="00F2000B"/>
    <w:rsid w:val="00F202DA"/>
    <w:rsid w:val="00F203B0"/>
    <w:rsid w:val="00F21D15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6251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52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5346"/>
    <w:rsid w:val="00FB5CA2"/>
    <w:rsid w:val="00FB6F6B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theme" Target="theme/theme1.xml"/><Relationship Id="rId8" Type="http://schemas.openxmlformats.org/officeDocument/2006/relationships/hyperlink" Target="mailto:wooloves@naver.com" TargetMode="External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A916E0C-EC50-4E34-94E8-AE1835CC61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1312</TotalTime>
  <Pages>29</Pages>
  <Words>991</Words>
  <Characters>5651</Characters>
  <Application>Microsoft Office Word</Application>
  <DocSecurity>0</DocSecurity>
  <Lines>47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김민정</cp:lastModifiedBy>
  <cp:revision>221</cp:revision>
  <cp:lastPrinted>2017-07-23T12:09:00Z</cp:lastPrinted>
  <dcterms:created xsi:type="dcterms:W3CDTF">2017-09-13T04:48:00Z</dcterms:created>
  <dcterms:modified xsi:type="dcterms:W3CDTF">2017-12-07T14:38:00Z</dcterms:modified>
</cp:coreProperties>
</file>